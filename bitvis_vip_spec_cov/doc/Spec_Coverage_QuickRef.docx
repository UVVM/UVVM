
<file path=[Content_Types].xml><?xml version="1.0" encoding="utf-8"?>
<Types xmlns="http://schemas.openxmlformats.org/package/2006/content-types">
  <Default Extension="emf" ContentType="image/x-emf"/>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E9014E3" w14:textId="4E2F2093" w:rsidR="00E33946" w:rsidRPr="00AC5065" w:rsidRDefault="00633A87" w:rsidP="00E33946">
      <w:pPr>
        <w:tabs>
          <w:tab w:val="left" w:pos="851"/>
        </w:tabs>
        <w:spacing w:after="120"/>
        <w:rPr>
          <w:rFonts w:ascii="Arial" w:hAnsi="Arial" w:cs="Arial"/>
          <w:color w:val="7F7F7F" w:themeColor="text1" w:themeTint="80"/>
          <w:sz w:val="28"/>
          <w:szCs w:val="28"/>
        </w:rPr>
      </w:pPr>
      <w:bookmarkStart w:id="0" w:name="_Ref424297123"/>
      <w:r w:rsidRPr="00AC5065">
        <w:rPr>
          <w:rFonts w:ascii="Arial" w:hAnsi="Arial" w:cs="Arial"/>
          <w:b/>
          <w:color w:val="000000" w:themeColor="text1"/>
          <w:sz w:val="40"/>
          <w:szCs w:val="40"/>
        </w:rPr>
        <w:t xml:space="preserve">Specification </w:t>
      </w:r>
      <w:r w:rsidR="00246548" w:rsidRPr="00AC5065">
        <w:rPr>
          <w:rFonts w:ascii="Arial" w:hAnsi="Arial" w:cs="Arial"/>
          <w:b/>
          <w:color w:val="000000" w:themeColor="text1"/>
          <w:sz w:val="40"/>
          <w:szCs w:val="40"/>
        </w:rPr>
        <w:t>Coverage</w:t>
      </w:r>
      <w:r w:rsidR="00537DE7" w:rsidRPr="00AC5065">
        <w:rPr>
          <w:rFonts w:ascii="Arial" w:hAnsi="Arial" w:cs="Arial"/>
          <w:b/>
          <w:color w:val="000000" w:themeColor="text1"/>
          <w:sz w:val="40"/>
          <w:szCs w:val="40"/>
        </w:rPr>
        <w:t xml:space="preserve"> -</w:t>
      </w:r>
      <w:r w:rsidR="00E55F1D" w:rsidRPr="00AC5065">
        <w:rPr>
          <w:rFonts w:ascii="Arial" w:hAnsi="Arial" w:cs="Arial"/>
          <w:color w:val="000000" w:themeColor="text1"/>
          <w:sz w:val="40"/>
          <w:szCs w:val="40"/>
        </w:rPr>
        <w:t xml:space="preserve"> Q</w:t>
      </w:r>
      <w:r w:rsidR="00E33946" w:rsidRPr="00AC5065">
        <w:rPr>
          <w:rFonts w:ascii="Arial" w:hAnsi="Arial" w:cs="Arial"/>
          <w:color w:val="000000" w:themeColor="text1"/>
          <w:sz w:val="40"/>
          <w:szCs w:val="40"/>
        </w:rPr>
        <w:t>uick Reference</w:t>
      </w:r>
      <w:r w:rsidR="00C53565" w:rsidRPr="00AC5065">
        <w:rPr>
          <w:rFonts w:ascii="Arial" w:hAnsi="Arial" w:cs="Arial"/>
          <w:b/>
          <w:color w:val="FF0000"/>
          <w:sz w:val="30"/>
          <w:szCs w:val="40"/>
        </w:rPr>
        <w:t xml:space="preserve">      </w:t>
      </w:r>
      <w:r w:rsidR="00537DE7" w:rsidRPr="00AC5065">
        <w:rPr>
          <w:rFonts w:ascii="Arial" w:hAnsi="Arial" w:cs="Arial"/>
          <w:color w:val="000000" w:themeColor="text1"/>
          <w:sz w:val="40"/>
          <w:szCs w:val="40"/>
        </w:rPr>
        <w:br/>
      </w:r>
      <w:r w:rsidR="00537DE7" w:rsidRPr="00AC5065">
        <w:rPr>
          <w:rFonts w:ascii="Arial" w:hAnsi="Arial" w:cs="Arial"/>
          <w:color w:val="7F7F7F" w:themeColor="text1" w:themeTint="80"/>
          <w:sz w:val="28"/>
          <w:szCs w:val="28"/>
        </w:rPr>
        <w:t xml:space="preserve">UVVM Support </w:t>
      </w:r>
      <w:r w:rsidR="0089778D" w:rsidRPr="00AC5065">
        <w:rPr>
          <w:rFonts w:ascii="Arial" w:hAnsi="Arial" w:cs="Arial"/>
          <w:color w:val="7F7F7F" w:themeColor="text1" w:themeTint="80"/>
          <w:sz w:val="28"/>
          <w:szCs w:val="28"/>
        </w:rPr>
        <w:t>VIP</w:t>
      </w:r>
    </w:p>
    <w:p w14:paraId="30568079" w14:textId="0F984443" w:rsidR="00147176" w:rsidRPr="00AC5065" w:rsidRDefault="00633A87" w:rsidP="00264CE7">
      <w:pPr>
        <w:tabs>
          <w:tab w:val="left" w:pos="851"/>
        </w:tabs>
        <w:spacing w:before="120"/>
        <w:rPr>
          <w:rFonts w:ascii="Arial" w:hAnsi="Arial" w:cs="Arial"/>
          <w:color w:val="000000" w:themeColor="text1"/>
          <w:sz w:val="20"/>
          <w:szCs w:val="22"/>
        </w:rPr>
      </w:pPr>
      <w:r w:rsidRPr="00AC5065">
        <w:rPr>
          <w:rFonts w:ascii="Arial" w:hAnsi="Arial" w:cs="Arial"/>
          <w:color w:val="000000" w:themeColor="text1"/>
          <w:sz w:val="20"/>
          <w:szCs w:val="22"/>
        </w:rPr>
        <w:t xml:space="preserve">The </w:t>
      </w:r>
      <w:r w:rsidR="00264CE7" w:rsidRPr="00AC5065">
        <w:rPr>
          <w:rFonts w:ascii="Arial" w:hAnsi="Arial" w:cs="Arial"/>
          <w:color w:val="000000" w:themeColor="text1"/>
          <w:sz w:val="20"/>
          <w:szCs w:val="22"/>
        </w:rPr>
        <w:t>S</w:t>
      </w:r>
      <w:r w:rsidRPr="00AC5065">
        <w:rPr>
          <w:rFonts w:ascii="Arial" w:hAnsi="Arial" w:cs="Arial"/>
          <w:color w:val="000000" w:themeColor="text1"/>
          <w:sz w:val="20"/>
          <w:szCs w:val="22"/>
        </w:rPr>
        <w:t xml:space="preserve">pecification </w:t>
      </w:r>
      <w:r w:rsidR="00CD151F" w:rsidRPr="00AC5065">
        <w:rPr>
          <w:rFonts w:ascii="Arial" w:hAnsi="Arial" w:cs="Arial"/>
          <w:color w:val="000000" w:themeColor="text1"/>
          <w:sz w:val="20"/>
          <w:szCs w:val="22"/>
        </w:rPr>
        <w:t>Coverage</w:t>
      </w:r>
      <w:r w:rsidRPr="00AC5065">
        <w:rPr>
          <w:rFonts w:ascii="Arial" w:hAnsi="Arial" w:cs="Arial"/>
          <w:color w:val="000000" w:themeColor="text1"/>
          <w:sz w:val="20"/>
          <w:szCs w:val="22"/>
        </w:rPr>
        <w:t xml:space="preserve"> feature </w:t>
      </w:r>
      <w:r w:rsidR="0031021B" w:rsidRPr="00AC5065">
        <w:rPr>
          <w:rFonts w:ascii="Arial" w:hAnsi="Arial" w:cs="Arial"/>
          <w:color w:val="000000" w:themeColor="text1"/>
          <w:sz w:val="20"/>
          <w:szCs w:val="22"/>
        </w:rPr>
        <w:t xml:space="preserve">(aka Requirements Coverage) </w:t>
      </w:r>
      <w:r w:rsidRPr="00AC5065">
        <w:rPr>
          <w:rFonts w:ascii="Arial" w:hAnsi="Arial" w:cs="Arial"/>
          <w:color w:val="000000" w:themeColor="text1"/>
          <w:sz w:val="20"/>
          <w:szCs w:val="22"/>
        </w:rPr>
        <w:t xml:space="preserve">is an efficient method </w:t>
      </w:r>
      <w:r w:rsidR="002E2084" w:rsidRPr="00AC5065">
        <w:rPr>
          <w:rFonts w:ascii="Arial" w:hAnsi="Arial" w:cs="Arial"/>
          <w:color w:val="000000" w:themeColor="text1"/>
          <w:sz w:val="20"/>
          <w:szCs w:val="22"/>
        </w:rPr>
        <w:t>for</w:t>
      </w:r>
      <w:r w:rsidRPr="00AC5065">
        <w:rPr>
          <w:rFonts w:ascii="Arial" w:hAnsi="Arial" w:cs="Arial"/>
          <w:color w:val="000000" w:themeColor="text1"/>
          <w:sz w:val="20"/>
          <w:szCs w:val="22"/>
        </w:rPr>
        <w:t xml:space="preserve"> verifying </w:t>
      </w:r>
      <w:r w:rsidR="00115AC9" w:rsidRPr="00AC5065">
        <w:rPr>
          <w:rFonts w:ascii="Arial" w:hAnsi="Arial" w:cs="Arial"/>
          <w:color w:val="000000" w:themeColor="text1"/>
          <w:sz w:val="20"/>
          <w:szCs w:val="22"/>
        </w:rPr>
        <w:t xml:space="preserve">the </w:t>
      </w:r>
      <w:r w:rsidR="00022D82" w:rsidRPr="00AC5065">
        <w:rPr>
          <w:rFonts w:ascii="Arial" w:hAnsi="Arial" w:cs="Arial"/>
          <w:color w:val="000000" w:themeColor="text1"/>
          <w:sz w:val="20"/>
          <w:szCs w:val="22"/>
        </w:rPr>
        <w:t>r</w:t>
      </w:r>
      <w:r w:rsidRPr="00AC5065">
        <w:rPr>
          <w:rFonts w:ascii="Arial" w:hAnsi="Arial" w:cs="Arial"/>
          <w:color w:val="000000" w:themeColor="text1"/>
          <w:sz w:val="20"/>
          <w:szCs w:val="22"/>
        </w:rPr>
        <w:t>equirement specification.</w:t>
      </w:r>
      <w:r w:rsidR="0031021B" w:rsidRPr="00AC5065">
        <w:rPr>
          <w:rFonts w:ascii="Arial" w:hAnsi="Arial" w:cs="Arial"/>
          <w:color w:val="000000" w:themeColor="text1"/>
          <w:sz w:val="20"/>
          <w:szCs w:val="22"/>
        </w:rPr>
        <w:t xml:space="preserve"> </w:t>
      </w:r>
    </w:p>
    <w:p w14:paraId="572DDA35" w14:textId="6A31ADF7" w:rsidR="00720EB3" w:rsidRDefault="000A7CF5" w:rsidP="006359D4">
      <w:pPr>
        <w:tabs>
          <w:tab w:val="left" w:pos="851"/>
        </w:tabs>
        <w:spacing w:before="120"/>
        <w:rPr>
          <w:rFonts w:ascii="Arial" w:hAnsi="Arial" w:cs="Arial"/>
          <w:b/>
          <w:i/>
          <w:color w:val="000000" w:themeColor="text1"/>
          <w:sz w:val="20"/>
          <w:szCs w:val="22"/>
        </w:rPr>
      </w:pPr>
      <w:r w:rsidRPr="00AC5065">
        <w:rPr>
          <w:rFonts w:ascii="Arial" w:hAnsi="Arial" w:cs="Arial"/>
          <w:b/>
          <w:i/>
          <w:color w:val="000000" w:themeColor="text1"/>
          <w:sz w:val="20"/>
          <w:szCs w:val="22"/>
        </w:rPr>
        <w:t xml:space="preserve">Note: </w:t>
      </w:r>
      <w:r w:rsidR="00264CE7" w:rsidRPr="00AC5065">
        <w:rPr>
          <w:rFonts w:ascii="Arial" w:hAnsi="Arial" w:cs="Arial"/>
          <w:b/>
          <w:i/>
          <w:color w:val="000000" w:themeColor="text1"/>
          <w:sz w:val="20"/>
          <w:szCs w:val="22"/>
        </w:rPr>
        <w:t xml:space="preserve">The first page of this </w:t>
      </w:r>
      <w:proofErr w:type="spellStart"/>
      <w:r w:rsidR="00264CE7" w:rsidRPr="00AC5065">
        <w:rPr>
          <w:rFonts w:ascii="Arial" w:hAnsi="Arial" w:cs="Arial"/>
          <w:b/>
          <w:i/>
          <w:color w:val="000000" w:themeColor="text1"/>
          <w:sz w:val="20"/>
          <w:szCs w:val="22"/>
        </w:rPr>
        <w:t>QuickRef</w:t>
      </w:r>
      <w:proofErr w:type="spellEnd"/>
      <w:r w:rsidR="00264CE7" w:rsidRPr="00AC5065">
        <w:rPr>
          <w:rFonts w:ascii="Arial" w:hAnsi="Arial" w:cs="Arial"/>
          <w:b/>
          <w:i/>
          <w:color w:val="000000" w:themeColor="text1"/>
          <w:sz w:val="20"/>
          <w:szCs w:val="22"/>
        </w:rPr>
        <w:t xml:space="preserve"> is just for </w:t>
      </w:r>
      <w:r w:rsidRPr="00AC5065">
        <w:rPr>
          <w:rFonts w:ascii="Arial" w:hAnsi="Arial" w:cs="Arial"/>
          <w:b/>
          <w:i/>
          <w:color w:val="000000" w:themeColor="text1"/>
          <w:sz w:val="20"/>
          <w:szCs w:val="22"/>
        </w:rPr>
        <w:t xml:space="preserve">syntax </w:t>
      </w:r>
      <w:r w:rsidR="00264CE7" w:rsidRPr="00AC5065">
        <w:rPr>
          <w:rFonts w:ascii="Arial" w:hAnsi="Arial" w:cs="Arial"/>
          <w:b/>
          <w:i/>
          <w:color w:val="000000" w:themeColor="text1"/>
          <w:sz w:val="20"/>
          <w:szCs w:val="22"/>
        </w:rPr>
        <w:t>reference</w:t>
      </w:r>
      <w:r w:rsidRPr="00AC5065">
        <w:rPr>
          <w:rFonts w:ascii="Arial" w:hAnsi="Arial" w:cs="Arial"/>
          <w:b/>
          <w:i/>
          <w:color w:val="000000" w:themeColor="text1"/>
          <w:sz w:val="20"/>
          <w:szCs w:val="22"/>
        </w:rPr>
        <w:t>. F</w:t>
      </w:r>
      <w:r w:rsidR="00720EB3" w:rsidRPr="00AC5065">
        <w:rPr>
          <w:rFonts w:ascii="Arial" w:hAnsi="Arial" w:cs="Arial"/>
          <w:b/>
          <w:i/>
          <w:color w:val="000000" w:themeColor="text1"/>
          <w:sz w:val="20"/>
          <w:szCs w:val="22"/>
        </w:rPr>
        <w:t xml:space="preserve">or an introduction to the Specification </w:t>
      </w:r>
      <w:r w:rsidR="00CD151F" w:rsidRPr="00AC5065">
        <w:rPr>
          <w:rFonts w:ascii="Arial" w:hAnsi="Arial" w:cs="Arial"/>
          <w:b/>
          <w:i/>
          <w:color w:val="000000" w:themeColor="text1"/>
          <w:sz w:val="20"/>
          <w:szCs w:val="22"/>
        </w:rPr>
        <w:t>Coverage</w:t>
      </w:r>
      <w:r w:rsidR="00720EB3" w:rsidRPr="00AC5065">
        <w:rPr>
          <w:rFonts w:ascii="Arial" w:hAnsi="Arial" w:cs="Arial"/>
          <w:b/>
          <w:i/>
          <w:color w:val="000000" w:themeColor="text1"/>
          <w:sz w:val="20"/>
          <w:szCs w:val="22"/>
        </w:rPr>
        <w:t xml:space="preserve"> </w:t>
      </w:r>
      <w:r w:rsidR="00264CE7" w:rsidRPr="00AC5065">
        <w:rPr>
          <w:rFonts w:ascii="Arial" w:hAnsi="Arial" w:cs="Arial"/>
          <w:b/>
          <w:i/>
          <w:color w:val="000000" w:themeColor="text1"/>
          <w:sz w:val="20"/>
          <w:szCs w:val="22"/>
        </w:rPr>
        <w:t>c</w:t>
      </w:r>
      <w:r w:rsidR="00720EB3" w:rsidRPr="00AC5065">
        <w:rPr>
          <w:rFonts w:ascii="Arial" w:hAnsi="Arial" w:cs="Arial"/>
          <w:b/>
          <w:i/>
          <w:color w:val="000000" w:themeColor="text1"/>
          <w:sz w:val="20"/>
          <w:szCs w:val="22"/>
        </w:rPr>
        <w:t xml:space="preserve">oncept, please see page </w:t>
      </w:r>
      <w:r w:rsidR="00B8275A">
        <w:rPr>
          <w:rFonts w:ascii="Arial" w:hAnsi="Arial" w:cs="Arial"/>
          <w:b/>
          <w:i/>
          <w:color w:val="000000" w:themeColor="text1"/>
          <w:sz w:val="20"/>
          <w:szCs w:val="22"/>
        </w:rPr>
        <w:t>3</w:t>
      </w:r>
      <w:r w:rsidR="00AC5065">
        <w:rPr>
          <w:rFonts w:ascii="Arial" w:hAnsi="Arial" w:cs="Arial"/>
          <w:b/>
          <w:i/>
          <w:color w:val="000000" w:themeColor="text1"/>
          <w:sz w:val="20"/>
          <w:szCs w:val="22"/>
        </w:rPr>
        <w:t>.</w:t>
      </w:r>
    </w:p>
    <w:p w14:paraId="69A4553C" w14:textId="77777777" w:rsidR="00972F95" w:rsidRDefault="00972F95" w:rsidP="006359D4">
      <w:pPr>
        <w:tabs>
          <w:tab w:val="left" w:pos="851"/>
        </w:tabs>
        <w:spacing w:before="120"/>
        <w:rPr>
          <w:rFonts w:ascii="Arial" w:hAnsi="Arial" w:cs="Arial"/>
          <w:b/>
          <w:i/>
          <w:color w:val="000000" w:themeColor="text1"/>
          <w:sz w:val="20"/>
          <w:szCs w:val="22"/>
        </w:rPr>
      </w:pPr>
    </w:p>
    <w:p w14:paraId="13544280" w14:textId="219ED708" w:rsidR="00DF6B44" w:rsidRPr="00DF6B44" w:rsidRDefault="00DF6B44" w:rsidP="00DF6B44">
      <w:pPr>
        <w:pStyle w:val="Heading1"/>
      </w:pPr>
      <w:bookmarkStart w:id="1" w:name="_Ref50464919"/>
      <w:r w:rsidRPr="00DF6B44">
        <w:t xml:space="preserve">UVVM VHDL Methods – see </w:t>
      </w:r>
      <w:r w:rsidR="00894E9D">
        <w:fldChar w:fldCharType="begin"/>
      </w:r>
      <w:r w:rsidR="00894E9D">
        <w:instrText xml:space="preserve"> REF _Ref528655369 \h </w:instrText>
      </w:r>
      <w:r w:rsidR="00894E9D">
        <w:fldChar w:fldCharType="separate"/>
      </w:r>
      <w:ins w:id="2" w:author="Author">
        <w:r w:rsidR="0032430D" w:rsidRPr="00AC5065">
          <w:t xml:space="preserve">Table </w:t>
        </w:r>
        <w:r w:rsidR="0032430D">
          <w:rPr>
            <w:noProof/>
          </w:rPr>
          <w:t>2</w:t>
        </w:r>
        <w:del w:id="3" w:author="Author">
          <w:r w:rsidR="00FC1287" w:rsidRPr="00AC5065" w:rsidDel="0032430D">
            <w:delText xml:space="preserve">Table </w:delText>
          </w:r>
          <w:r w:rsidR="00FC1287" w:rsidDel="0032430D">
            <w:rPr>
              <w:noProof/>
            </w:rPr>
            <w:delText>2</w:delText>
          </w:r>
        </w:del>
      </w:ins>
      <w:del w:id="4" w:author="Author">
        <w:r w:rsidR="006903BA" w:rsidRPr="00AC5065" w:rsidDel="0032430D">
          <w:delText xml:space="preserve">Table </w:delText>
        </w:r>
        <w:r w:rsidR="006903BA" w:rsidDel="0032430D">
          <w:rPr>
            <w:noProof/>
          </w:rPr>
          <w:delText>2</w:delText>
        </w:r>
      </w:del>
      <w:r w:rsidR="00894E9D">
        <w:fldChar w:fldCharType="end"/>
      </w:r>
      <w:r w:rsidR="00894E9D">
        <w:t xml:space="preserve"> </w:t>
      </w:r>
      <w:r w:rsidRPr="00DF6B44">
        <w:t>for details</w:t>
      </w:r>
      <w:r w:rsidR="003A7A5A">
        <w:t>.</w:t>
      </w:r>
      <w:bookmarkEnd w:id="1"/>
    </w:p>
    <w:tbl>
      <w:tblPr>
        <w:tblW w:w="5059" w:type="pct"/>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4A0" w:firstRow="1" w:lastRow="0" w:firstColumn="1" w:lastColumn="0" w:noHBand="0" w:noVBand="1"/>
      </w:tblPr>
      <w:tblGrid>
        <w:gridCol w:w="3018"/>
        <w:gridCol w:w="5196"/>
        <w:gridCol w:w="7087"/>
      </w:tblGrid>
      <w:tr w:rsidR="00972F95" w:rsidRPr="00AC5065" w14:paraId="17698A09" w14:textId="262339BB" w:rsidTr="00C34CD9">
        <w:tc>
          <w:tcPr>
            <w:tcW w:w="986" w:type="pct"/>
            <w:shd w:val="solid" w:color="000000" w:fill="FFFFFF"/>
          </w:tcPr>
          <w:p w14:paraId="526F1F63" w14:textId="77777777" w:rsidR="003E1588" w:rsidRPr="00AC5065" w:rsidRDefault="003E1588" w:rsidP="00AC66BE">
            <w:pPr>
              <w:tabs>
                <w:tab w:val="left" w:pos="4820"/>
              </w:tabs>
              <w:rPr>
                <w:rFonts w:ascii="Arial" w:hAnsi="Arial" w:cs="Arial"/>
                <w:b/>
                <w:bCs/>
                <w:sz w:val="20"/>
              </w:rPr>
            </w:pPr>
            <w:r w:rsidRPr="00AC5065">
              <w:rPr>
                <w:rFonts w:ascii="Arial" w:hAnsi="Arial" w:cs="Arial"/>
                <w:b/>
                <w:bCs/>
                <w:sz w:val="20"/>
              </w:rPr>
              <w:t>Procedure</w:t>
            </w:r>
          </w:p>
        </w:tc>
        <w:tc>
          <w:tcPr>
            <w:tcW w:w="1698" w:type="pct"/>
            <w:shd w:val="solid" w:color="000000" w:fill="FFFFFF"/>
          </w:tcPr>
          <w:p w14:paraId="0C140923" w14:textId="0807E3B8" w:rsidR="003E1588" w:rsidRPr="00AC5065" w:rsidRDefault="003E1588" w:rsidP="00AC66BE">
            <w:pPr>
              <w:tabs>
                <w:tab w:val="left" w:pos="1877"/>
                <w:tab w:val="left" w:pos="4820"/>
              </w:tabs>
              <w:rPr>
                <w:rFonts w:ascii="Arial" w:hAnsi="Arial" w:cs="Arial"/>
                <w:b/>
                <w:bCs/>
                <w:sz w:val="20"/>
              </w:rPr>
            </w:pPr>
            <w:r w:rsidRPr="00AC5065">
              <w:rPr>
                <w:rFonts w:ascii="Arial" w:hAnsi="Arial" w:cs="Arial"/>
                <w:b/>
                <w:bCs/>
                <w:sz w:val="20"/>
              </w:rPr>
              <w:t>Parameters</w:t>
            </w:r>
          </w:p>
        </w:tc>
        <w:tc>
          <w:tcPr>
            <w:tcW w:w="2316" w:type="pct"/>
            <w:shd w:val="solid" w:color="000000" w:fill="FFFFFF"/>
          </w:tcPr>
          <w:p w14:paraId="306A7ED2" w14:textId="3A4765C9" w:rsidR="003E1588" w:rsidRPr="00AC5065" w:rsidRDefault="003E1588" w:rsidP="00AC66BE">
            <w:pPr>
              <w:tabs>
                <w:tab w:val="left" w:pos="1877"/>
                <w:tab w:val="left" w:pos="4820"/>
              </w:tabs>
              <w:rPr>
                <w:rFonts w:ascii="Arial" w:hAnsi="Arial" w:cs="Arial"/>
                <w:b/>
                <w:bCs/>
                <w:sz w:val="20"/>
              </w:rPr>
            </w:pPr>
            <w:r>
              <w:rPr>
                <w:rFonts w:ascii="Arial" w:hAnsi="Arial" w:cs="Arial"/>
                <w:b/>
                <w:bCs/>
                <w:sz w:val="20"/>
              </w:rPr>
              <w:t>Examples</w:t>
            </w:r>
          </w:p>
        </w:tc>
      </w:tr>
      <w:tr w:rsidR="00972F95" w:rsidRPr="00AC5065" w14:paraId="4D268C67" w14:textId="00900780" w:rsidTr="00C34CD9">
        <w:tc>
          <w:tcPr>
            <w:tcW w:w="986" w:type="pct"/>
            <w:shd w:val="clear" w:color="auto" w:fill="auto"/>
          </w:tcPr>
          <w:p w14:paraId="059F00C5" w14:textId="166DB606" w:rsidR="006B3F94" w:rsidRPr="00AC5065" w:rsidRDefault="006B3F94" w:rsidP="006B3F94">
            <w:pPr>
              <w:tabs>
                <w:tab w:val="left" w:pos="4820"/>
              </w:tabs>
              <w:spacing w:before="20" w:after="20" w:line="20" w:lineRule="atLeast"/>
              <w:rPr>
                <w:rFonts w:ascii="Arial" w:hAnsi="Arial" w:cs="Arial"/>
                <w:sz w:val="14"/>
              </w:rPr>
            </w:pPr>
            <w:proofErr w:type="spellStart"/>
            <w:r>
              <w:rPr>
                <w:rFonts w:cs="Helvetica"/>
                <w:b/>
              </w:rPr>
              <w:t>initialize_req_</w:t>
            </w:r>
            <w:proofErr w:type="gramStart"/>
            <w:r>
              <w:rPr>
                <w:rFonts w:cs="Helvetica"/>
                <w:b/>
              </w:rPr>
              <w:t>cov</w:t>
            </w:r>
            <w:proofErr w:type="spellEnd"/>
            <w:r w:rsidRPr="00154E82">
              <w:rPr>
                <w:rFonts w:cs="Helvetica"/>
              </w:rPr>
              <w:t>(</w:t>
            </w:r>
            <w:proofErr w:type="gramEnd"/>
            <w:r>
              <w:rPr>
                <w:rFonts w:cs="Helvetica"/>
              </w:rPr>
              <w:t>)</w:t>
            </w:r>
          </w:p>
        </w:tc>
        <w:tc>
          <w:tcPr>
            <w:tcW w:w="1698" w:type="pct"/>
          </w:tcPr>
          <w:p w14:paraId="327DF562" w14:textId="3F737B8D" w:rsidR="006B3F94" w:rsidRPr="00AB6C63" w:rsidRDefault="006B3F94" w:rsidP="006B3F94">
            <w:pPr>
              <w:tabs>
                <w:tab w:val="left" w:pos="4820"/>
              </w:tabs>
              <w:spacing w:before="20" w:after="20" w:line="20" w:lineRule="atLeast"/>
              <w:rPr>
                <w:rFonts w:cs="Helvetica"/>
              </w:rPr>
            </w:pPr>
            <w:r w:rsidRPr="00AB6C63">
              <w:rPr>
                <w:rFonts w:cs="Helvetica"/>
              </w:rPr>
              <w:t xml:space="preserve">testcase (string), </w:t>
            </w:r>
            <w:proofErr w:type="spellStart"/>
            <w:r w:rsidRPr="00AB6C63">
              <w:rPr>
                <w:rFonts w:cs="Helvetica"/>
              </w:rPr>
              <w:t>req</w:t>
            </w:r>
            <w:r w:rsidR="002A7D4E">
              <w:rPr>
                <w:rFonts w:cs="Helvetica"/>
              </w:rPr>
              <w:t>_</w:t>
            </w:r>
            <w:r w:rsidRPr="00AB6C63">
              <w:rPr>
                <w:rFonts w:cs="Helvetica"/>
              </w:rPr>
              <w:t>list</w:t>
            </w:r>
            <w:r w:rsidR="002A7D4E">
              <w:rPr>
                <w:rFonts w:cs="Helvetica"/>
              </w:rPr>
              <w:t>_</w:t>
            </w:r>
            <w:r w:rsidRPr="00AB6C63">
              <w:rPr>
                <w:rFonts w:cs="Helvetica"/>
              </w:rPr>
              <w:t>file</w:t>
            </w:r>
            <w:proofErr w:type="spellEnd"/>
            <w:r w:rsidRPr="00AB6C63">
              <w:rPr>
                <w:rFonts w:cs="Helvetica"/>
              </w:rPr>
              <w:t xml:space="preserve"> (string), </w:t>
            </w:r>
            <w:proofErr w:type="spellStart"/>
            <w:r w:rsidR="004C40F1">
              <w:rPr>
                <w:rFonts w:cs="Helvetica"/>
              </w:rPr>
              <w:t>partial</w:t>
            </w:r>
            <w:r w:rsidR="002A7D4E">
              <w:rPr>
                <w:rFonts w:cs="Helvetica"/>
              </w:rPr>
              <w:t>_</w:t>
            </w:r>
            <w:r w:rsidR="004C40F1">
              <w:rPr>
                <w:rFonts w:cs="Helvetica"/>
              </w:rPr>
              <w:t>cov</w:t>
            </w:r>
            <w:r w:rsidR="002A7D4E">
              <w:rPr>
                <w:rFonts w:cs="Helvetica"/>
              </w:rPr>
              <w:t>_</w:t>
            </w:r>
            <w:r w:rsidRPr="00AB6C63">
              <w:rPr>
                <w:rFonts w:cs="Helvetica"/>
              </w:rPr>
              <w:t>file</w:t>
            </w:r>
            <w:proofErr w:type="spellEnd"/>
            <w:r w:rsidRPr="00AB6C63">
              <w:rPr>
                <w:rFonts w:cs="Helvetica"/>
              </w:rPr>
              <w:t xml:space="preserve"> (string)</w:t>
            </w:r>
          </w:p>
          <w:p w14:paraId="1B10CF7B" w14:textId="383CFFE4" w:rsidR="006B3F94" w:rsidRDefault="006B3F94" w:rsidP="006B3F94">
            <w:pPr>
              <w:tabs>
                <w:tab w:val="left" w:pos="4820"/>
              </w:tabs>
              <w:spacing w:before="20" w:after="20" w:line="20" w:lineRule="atLeast"/>
              <w:rPr>
                <w:rFonts w:cs="Helvetica"/>
                <w:b/>
              </w:rPr>
            </w:pPr>
            <w:r w:rsidRPr="00AB6C63">
              <w:rPr>
                <w:rFonts w:cs="Helvetica"/>
              </w:rPr>
              <w:t xml:space="preserve">testcase (string), </w:t>
            </w:r>
            <w:proofErr w:type="spellStart"/>
            <w:r w:rsidR="004C40F1">
              <w:rPr>
                <w:rFonts w:cs="Helvetica"/>
              </w:rPr>
              <w:t>partial</w:t>
            </w:r>
            <w:r w:rsidR="002A7D4E">
              <w:rPr>
                <w:rFonts w:cs="Helvetica"/>
              </w:rPr>
              <w:t>_</w:t>
            </w:r>
            <w:r w:rsidR="004C40F1">
              <w:rPr>
                <w:rFonts w:cs="Helvetica"/>
              </w:rPr>
              <w:t>cov</w:t>
            </w:r>
            <w:r w:rsidR="002A7D4E">
              <w:rPr>
                <w:rFonts w:cs="Helvetica"/>
              </w:rPr>
              <w:t>_</w:t>
            </w:r>
            <w:r w:rsidRPr="00AB6C63">
              <w:rPr>
                <w:rFonts w:cs="Helvetica"/>
              </w:rPr>
              <w:t>file</w:t>
            </w:r>
            <w:proofErr w:type="spellEnd"/>
            <w:r w:rsidRPr="00AB6C63">
              <w:rPr>
                <w:rFonts w:cs="Helvetica"/>
              </w:rPr>
              <w:t xml:space="preserve"> (</w:t>
            </w:r>
            <w:proofErr w:type="gramStart"/>
            <w:r w:rsidRPr="00AB6C63">
              <w:rPr>
                <w:rFonts w:cs="Helvetica"/>
              </w:rPr>
              <w:t xml:space="preserve">string) </w:t>
            </w:r>
            <w:r w:rsidR="00CB1A6C" w:rsidRPr="00AB6C63">
              <w:rPr>
                <w:rFonts w:cs="Helvetica"/>
              </w:rPr>
              <w:t xml:space="preserve">  </w:t>
            </w:r>
            <w:proofErr w:type="gramEnd"/>
            <w:r w:rsidR="00CB1A6C" w:rsidRPr="00AB6C63">
              <w:rPr>
                <w:rFonts w:cs="Helvetica"/>
              </w:rPr>
              <w:t xml:space="preserve">    </w:t>
            </w:r>
            <w:r w:rsidR="00D4493B">
              <w:rPr>
                <w:rFonts w:cs="Helvetica"/>
              </w:rPr>
              <w:br/>
            </w:r>
            <w:r w:rsidR="00CB1A6C" w:rsidRPr="00AB6C63">
              <w:rPr>
                <w:rFonts w:cs="Helvetica"/>
                <w:b/>
                <w:bCs/>
                <w:i/>
                <w:iCs/>
                <w:sz w:val="14"/>
                <w:szCs w:val="20"/>
              </w:rPr>
              <w:t>(</w:t>
            </w:r>
            <w:r w:rsidR="00CB1A6C" w:rsidRPr="00AB6C63">
              <w:rPr>
                <w:rFonts w:cs="Helvetica"/>
                <w:b/>
                <w:bCs/>
                <w:i/>
                <w:iCs/>
                <w:sz w:val="14"/>
                <w:szCs w:val="20"/>
              </w:rPr>
              <w:sym w:font="Wingdings" w:char="F0E0"/>
            </w:r>
            <w:r w:rsidR="00CB1A6C" w:rsidRPr="00AB6C63">
              <w:rPr>
                <w:rFonts w:cs="Helvetica"/>
                <w:b/>
                <w:bCs/>
                <w:i/>
                <w:iCs/>
                <w:sz w:val="14"/>
                <w:szCs w:val="20"/>
              </w:rPr>
              <w:t xml:space="preserve"> Note: No spec coverage)</w:t>
            </w:r>
          </w:p>
        </w:tc>
        <w:tc>
          <w:tcPr>
            <w:tcW w:w="2316" w:type="pct"/>
          </w:tcPr>
          <w:p w14:paraId="7D648397" w14:textId="1387170A" w:rsidR="006B3F94" w:rsidRDefault="006B3F94" w:rsidP="006B3F94">
            <w:pPr>
              <w:tabs>
                <w:tab w:val="left" w:pos="4820"/>
              </w:tabs>
              <w:spacing w:before="20" w:after="20" w:line="20" w:lineRule="atLeast"/>
              <w:rPr>
                <w:rFonts w:cs="Helvetica"/>
              </w:rPr>
            </w:pPr>
            <w:proofErr w:type="spellStart"/>
            <w:r>
              <w:rPr>
                <w:rFonts w:cs="Helvetica"/>
              </w:rPr>
              <w:t>initiali</w:t>
            </w:r>
            <w:r w:rsidR="00C067BA">
              <w:rPr>
                <w:rFonts w:cs="Helvetica"/>
              </w:rPr>
              <w:t>z</w:t>
            </w:r>
            <w:r>
              <w:rPr>
                <w:rFonts w:cs="Helvetica"/>
              </w:rPr>
              <w:t>e_req_</w:t>
            </w:r>
            <w:proofErr w:type="gramStart"/>
            <w:r>
              <w:rPr>
                <w:rFonts w:cs="Helvetica"/>
              </w:rPr>
              <w:t>cov</w:t>
            </w:r>
            <w:proofErr w:type="spellEnd"/>
            <w:r>
              <w:rPr>
                <w:rFonts w:cs="Helvetica"/>
              </w:rPr>
              <w:t>(</w:t>
            </w:r>
            <w:proofErr w:type="gramEnd"/>
            <w:r>
              <w:rPr>
                <w:rFonts w:cs="Helvetica"/>
              </w:rPr>
              <w:t>“</w:t>
            </w:r>
            <w:proofErr w:type="spellStart"/>
            <w:r>
              <w:rPr>
                <w:rFonts w:cs="Helvetica"/>
              </w:rPr>
              <w:t>t</w:t>
            </w:r>
            <w:r w:rsidR="00676938">
              <w:rPr>
                <w:rFonts w:cs="Helvetica"/>
              </w:rPr>
              <w:t>c</w:t>
            </w:r>
            <w:r>
              <w:rPr>
                <w:rFonts w:cs="Helvetica"/>
              </w:rPr>
              <w:t>_base_func</w:t>
            </w:r>
            <w:proofErr w:type="spellEnd"/>
            <w:r>
              <w:rPr>
                <w:rFonts w:cs="Helvetica"/>
              </w:rPr>
              <w:t>”, “uart_req_list.csv”, “base_func_cov.csv”);</w:t>
            </w:r>
          </w:p>
          <w:p w14:paraId="307C585F" w14:textId="408B881D" w:rsidR="006B3F94" w:rsidRDefault="006B3F94" w:rsidP="006B3F94">
            <w:pPr>
              <w:tabs>
                <w:tab w:val="left" w:pos="4820"/>
              </w:tabs>
              <w:spacing w:before="20" w:after="20" w:line="20" w:lineRule="atLeast"/>
              <w:rPr>
                <w:rFonts w:cs="Helvetica"/>
              </w:rPr>
            </w:pPr>
            <w:proofErr w:type="spellStart"/>
            <w:r>
              <w:rPr>
                <w:rFonts w:cs="Helvetica"/>
              </w:rPr>
              <w:t>initiali</w:t>
            </w:r>
            <w:r w:rsidR="00C067BA">
              <w:rPr>
                <w:rFonts w:cs="Helvetica"/>
              </w:rPr>
              <w:t>z</w:t>
            </w:r>
            <w:r>
              <w:rPr>
                <w:rFonts w:cs="Helvetica"/>
              </w:rPr>
              <w:t>e_req_</w:t>
            </w:r>
            <w:proofErr w:type="gramStart"/>
            <w:r>
              <w:rPr>
                <w:rFonts w:cs="Helvetica"/>
              </w:rPr>
              <w:t>cov</w:t>
            </w:r>
            <w:proofErr w:type="spellEnd"/>
            <w:r>
              <w:rPr>
                <w:rFonts w:cs="Helvetica"/>
              </w:rPr>
              <w:t>(</w:t>
            </w:r>
            <w:proofErr w:type="gramEnd"/>
            <w:r>
              <w:rPr>
                <w:rFonts w:cs="Helvetica"/>
              </w:rPr>
              <w:t>“</w:t>
            </w:r>
            <w:proofErr w:type="spellStart"/>
            <w:r>
              <w:rPr>
                <w:rFonts w:cs="Helvetica"/>
              </w:rPr>
              <w:t>t</w:t>
            </w:r>
            <w:r w:rsidR="00676938">
              <w:rPr>
                <w:rFonts w:cs="Helvetica"/>
              </w:rPr>
              <w:t>c</w:t>
            </w:r>
            <w:r>
              <w:rPr>
                <w:rFonts w:cs="Helvetica"/>
              </w:rPr>
              <w:t>_base_func</w:t>
            </w:r>
            <w:proofErr w:type="spellEnd"/>
            <w:r>
              <w:rPr>
                <w:rFonts w:cs="Helvetica"/>
              </w:rPr>
              <w:t xml:space="preserve">”, “base_func_cov.csv”); </w:t>
            </w:r>
          </w:p>
        </w:tc>
      </w:tr>
      <w:tr w:rsidR="00972F95" w:rsidRPr="00AC5065" w14:paraId="111BECBF" w14:textId="2D57080F" w:rsidTr="00C34CD9">
        <w:tc>
          <w:tcPr>
            <w:tcW w:w="986" w:type="pct"/>
            <w:shd w:val="clear" w:color="auto" w:fill="auto"/>
          </w:tcPr>
          <w:p w14:paraId="5AE5354A" w14:textId="0865F3A7" w:rsidR="006B3F94" w:rsidRPr="00AC5065" w:rsidRDefault="00133D15" w:rsidP="006B3F94">
            <w:pPr>
              <w:tabs>
                <w:tab w:val="left" w:pos="4820"/>
              </w:tabs>
              <w:spacing w:before="20" w:after="20" w:line="20" w:lineRule="atLeast"/>
              <w:rPr>
                <w:rFonts w:ascii="Arial" w:hAnsi="Arial" w:cs="Arial"/>
                <w:sz w:val="14"/>
              </w:rPr>
            </w:pPr>
            <w:proofErr w:type="spellStart"/>
            <w:r>
              <w:rPr>
                <w:rFonts w:cs="Helvetica"/>
                <w:b/>
              </w:rPr>
              <w:t>tick_off</w:t>
            </w:r>
            <w:r w:rsidR="006B3F94">
              <w:rPr>
                <w:rFonts w:cs="Helvetica"/>
                <w:b/>
              </w:rPr>
              <w:t>_req_</w:t>
            </w:r>
            <w:proofErr w:type="gramStart"/>
            <w:r w:rsidR="006B3F94">
              <w:rPr>
                <w:rFonts w:cs="Helvetica"/>
                <w:b/>
              </w:rPr>
              <w:t>cov</w:t>
            </w:r>
            <w:proofErr w:type="spellEnd"/>
            <w:r w:rsidR="006B3F94" w:rsidRPr="00154E82">
              <w:rPr>
                <w:rFonts w:cs="Helvetica"/>
              </w:rPr>
              <w:t>(</w:t>
            </w:r>
            <w:proofErr w:type="gramEnd"/>
            <w:r w:rsidR="006B3F94">
              <w:rPr>
                <w:rFonts w:cs="Helvetica"/>
              </w:rPr>
              <w:t>)</w:t>
            </w:r>
          </w:p>
        </w:tc>
        <w:tc>
          <w:tcPr>
            <w:tcW w:w="1698" w:type="pct"/>
          </w:tcPr>
          <w:p w14:paraId="2EC453F2" w14:textId="00D6DB2A" w:rsidR="006B3F94" w:rsidRDefault="006B3F94" w:rsidP="006B3F94">
            <w:pPr>
              <w:tabs>
                <w:tab w:val="left" w:pos="4820"/>
              </w:tabs>
              <w:spacing w:before="20" w:after="20" w:line="20" w:lineRule="atLeast"/>
              <w:rPr>
                <w:rFonts w:cs="Helvetica"/>
                <w:b/>
              </w:rPr>
            </w:pPr>
            <w:r w:rsidRPr="00154E82">
              <w:rPr>
                <w:rFonts w:cs="Helvetica"/>
              </w:rPr>
              <w:t>requirement</w:t>
            </w:r>
            <w:r>
              <w:rPr>
                <w:rFonts w:cs="Helvetica"/>
              </w:rPr>
              <w:t xml:space="preserve"> (string) </w:t>
            </w:r>
            <w:del w:id="5" w:author="Author">
              <w:r w:rsidDel="00A425BB">
                <w:rPr>
                  <w:rFonts w:cs="Helvetica"/>
                </w:rPr>
                <w:delText>[</w:delText>
              </w:r>
              <w:r w:rsidR="00F36818" w:rsidDel="00A425BB">
                <w:rPr>
                  <w:rFonts w:cs="Helvetica"/>
                </w:rPr>
                <w:delText>,</w:delText>
              </w:r>
              <w:r w:rsidDel="00A425BB">
                <w:rPr>
                  <w:rFonts w:cs="Helvetica"/>
                </w:rPr>
                <w:delText>testcase (string)]</w:delText>
              </w:r>
              <w:r w:rsidRPr="00154E82" w:rsidDel="00A425BB">
                <w:rPr>
                  <w:rFonts w:cs="Helvetica"/>
                </w:rPr>
                <w:delText xml:space="preserve"> </w:delText>
              </w:r>
            </w:del>
            <w:proofErr w:type="gramStart"/>
            <w:r>
              <w:rPr>
                <w:rFonts w:cs="Helvetica"/>
              </w:rPr>
              <w:t>[</w:t>
            </w:r>
            <w:r w:rsidRPr="00154E82">
              <w:rPr>
                <w:rFonts w:cs="Helvetica"/>
              </w:rPr>
              <w:t>,</w:t>
            </w:r>
            <w:r>
              <w:rPr>
                <w:rFonts w:cs="Helvetica"/>
              </w:rPr>
              <w:t>FAIL</w:t>
            </w:r>
            <w:proofErr w:type="gramEnd"/>
            <w:r>
              <w:rPr>
                <w:rFonts w:cs="Helvetica"/>
              </w:rPr>
              <w:t xml:space="preserve"> (</w:t>
            </w:r>
            <w:proofErr w:type="spellStart"/>
            <w:r>
              <w:rPr>
                <w:rFonts w:cs="Helvetica"/>
              </w:rPr>
              <w:t>t_test_status</w:t>
            </w:r>
            <w:proofErr w:type="spellEnd"/>
            <w:r>
              <w:rPr>
                <w:rFonts w:cs="Helvetica"/>
              </w:rPr>
              <w:t>)</w:t>
            </w:r>
            <w:r w:rsidR="004D3D68">
              <w:rPr>
                <w:rFonts w:cs="Helvetica"/>
              </w:rPr>
              <w:t xml:space="preserve"> [, </w:t>
            </w:r>
            <w:proofErr w:type="spellStart"/>
            <w:r w:rsidR="004D3D68">
              <w:rPr>
                <w:rFonts w:cs="Helvetica"/>
              </w:rPr>
              <w:t>msg</w:t>
            </w:r>
            <w:proofErr w:type="spellEnd"/>
            <w:ins w:id="6" w:author="Author">
              <w:r w:rsidR="00A425BB">
                <w:rPr>
                  <w:rFonts w:cs="Helvetica"/>
                </w:rPr>
                <w:t xml:space="preserve"> [, LIST_</w:t>
              </w:r>
              <w:r w:rsidR="00D823A9">
                <w:rPr>
                  <w:rFonts w:cs="Helvetica"/>
                </w:rPr>
                <w:t>SINGLE</w:t>
              </w:r>
              <w:del w:id="7" w:author="Author">
                <w:r w:rsidR="00A425BB" w:rsidDel="00D823A9">
                  <w:rPr>
                    <w:rFonts w:cs="Helvetica"/>
                  </w:rPr>
                  <w:delText>EVERY</w:delText>
                </w:r>
              </w:del>
              <w:r w:rsidR="00A425BB">
                <w:rPr>
                  <w:rFonts w:cs="Helvetica"/>
                </w:rPr>
                <w:t>_TICKOFF (</w:t>
              </w:r>
              <w:proofErr w:type="spellStart"/>
              <w:r w:rsidR="00A425BB">
                <w:rPr>
                  <w:rFonts w:cs="Helvetica"/>
                </w:rPr>
                <w:t>t_extent_tickoff</w:t>
              </w:r>
              <w:proofErr w:type="spellEnd"/>
              <w:r w:rsidR="00A425BB">
                <w:rPr>
                  <w:rFonts w:cs="Helvetica"/>
                </w:rPr>
                <w:t>)</w:t>
              </w:r>
            </w:ins>
            <w:r w:rsidR="004D3D68">
              <w:rPr>
                <w:rFonts w:cs="Helvetica"/>
              </w:rPr>
              <w:t xml:space="preserve"> [, scope]]</w:t>
            </w:r>
            <w:r>
              <w:rPr>
                <w:rFonts w:cs="Helvetica"/>
              </w:rPr>
              <w:t>]</w:t>
            </w:r>
          </w:p>
        </w:tc>
        <w:tc>
          <w:tcPr>
            <w:tcW w:w="2316" w:type="pct"/>
          </w:tcPr>
          <w:p w14:paraId="7EDCFABA" w14:textId="564A8DB6" w:rsidR="006B3F94" w:rsidRPr="00154E82" w:rsidRDefault="00133D15" w:rsidP="006B3F94">
            <w:pPr>
              <w:tabs>
                <w:tab w:val="left" w:pos="4820"/>
              </w:tabs>
              <w:spacing w:before="20" w:after="20" w:line="20" w:lineRule="atLeast"/>
              <w:rPr>
                <w:rFonts w:cs="Helvetica"/>
              </w:rPr>
            </w:pPr>
            <w:proofErr w:type="spellStart"/>
            <w:r>
              <w:rPr>
                <w:rFonts w:cs="Helvetica"/>
              </w:rPr>
              <w:t>tick_off</w:t>
            </w:r>
            <w:r w:rsidR="006B3F94">
              <w:rPr>
                <w:rFonts w:cs="Helvetica"/>
              </w:rPr>
              <w:t>_req_cov</w:t>
            </w:r>
            <w:proofErr w:type="spellEnd"/>
            <w:r w:rsidR="006B3F94">
              <w:rPr>
                <w:rFonts w:cs="Helvetica"/>
              </w:rPr>
              <w:t>(“UART_REQ_4”);</w:t>
            </w:r>
            <w:ins w:id="8" w:author="Author">
              <w:r w:rsidR="00A425BB">
                <w:rPr>
                  <w:rFonts w:cs="Helvetica"/>
                </w:rPr>
                <w:br/>
              </w:r>
              <w:proofErr w:type="spellStart"/>
              <w:r w:rsidR="00A425BB">
                <w:rPr>
                  <w:rFonts w:cs="Helvetica"/>
                </w:rPr>
                <w:t>tick_off_req_</w:t>
              </w:r>
              <w:proofErr w:type="gramStart"/>
              <w:r w:rsidR="00A425BB">
                <w:rPr>
                  <w:rFonts w:cs="Helvetica"/>
                </w:rPr>
                <w:t>cov</w:t>
              </w:r>
              <w:proofErr w:type="spellEnd"/>
              <w:r w:rsidR="00A425BB">
                <w:rPr>
                  <w:rFonts w:cs="Helvetica"/>
                </w:rPr>
                <w:t>(</w:t>
              </w:r>
              <w:proofErr w:type="gramEnd"/>
              <w:r w:rsidR="00A425BB">
                <w:rPr>
                  <w:rFonts w:cs="Helvetica"/>
                </w:rPr>
                <w:t>“UART_REQ_4”, PASS, “Monitor”, LIST_SINGLE_TICKOFF);</w:t>
              </w:r>
            </w:ins>
          </w:p>
        </w:tc>
      </w:tr>
      <w:tr w:rsidR="00972F95" w:rsidRPr="00AC5065" w14:paraId="67A1FB83" w14:textId="7E8BC0DE" w:rsidTr="00C34CD9">
        <w:tc>
          <w:tcPr>
            <w:tcW w:w="986" w:type="pct"/>
            <w:shd w:val="clear" w:color="auto" w:fill="auto"/>
          </w:tcPr>
          <w:p w14:paraId="7756275C" w14:textId="014226A4" w:rsidR="006B3F94" w:rsidRPr="00AC5065" w:rsidRDefault="006B3F94" w:rsidP="006B3F94">
            <w:pPr>
              <w:tabs>
                <w:tab w:val="left" w:pos="4820"/>
              </w:tabs>
              <w:spacing w:before="20" w:after="20" w:line="20" w:lineRule="atLeast"/>
              <w:rPr>
                <w:rFonts w:ascii="Arial" w:hAnsi="Arial" w:cs="Arial"/>
                <w:sz w:val="14"/>
              </w:rPr>
            </w:pPr>
            <w:proofErr w:type="spellStart"/>
            <w:r>
              <w:rPr>
                <w:rFonts w:cs="Helvetica"/>
                <w:b/>
              </w:rPr>
              <w:t>finalize</w:t>
            </w:r>
            <w:r w:rsidRPr="00154E82">
              <w:rPr>
                <w:rFonts w:cs="Helvetica"/>
                <w:b/>
              </w:rPr>
              <w:t>_</w:t>
            </w:r>
            <w:r>
              <w:rPr>
                <w:rFonts w:cs="Helvetica"/>
                <w:b/>
              </w:rPr>
              <w:t>req_</w:t>
            </w:r>
            <w:proofErr w:type="gramStart"/>
            <w:r>
              <w:rPr>
                <w:rFonts w:cs="Helvetica"/>
                <w:b/>
              </w:rPr>
              <w:t>cov</w:t>
            </w:r>
            <w:proofErr w:type="spellEnd"/>
            <w:r w:rsidRPr="00154E82">
              <w:rPr>
                <w:rFonts w:cs="Helvetica"/>
              </w:rPr>
              <w:t>(</w:t>
            </w:r>
            <w:proofErr w:type="gramEnd"/>
            <w:r w:rsidRPr="00154E82">
              <w:rPr>
                <w:rFonts w:cs="Helvetica"/>
              </w:rPr>
              <w:t>)</w:t>
            </w:r>
          </w:p>
        </w:tc>
        <w:tc>
          <w:tcPr>
            <w:tcW w:w="1698" w:type="pct"/>
          </w:tcPr>
          <w:p w14:paraId="5CA472D1" w14:textId="447A82F5" w:rsidR="006B3F94" w:rsidRDefault="006B3F94" w:rsidP="006B3F94">
            <w:pPr>
              <w:tabs>
                <w:tab w:val="left" w:pos="4820"/>
              </w:tabs>
              <w:spacing w:before="20" w:after="20" w:line="20" w:lineRule="atLeast"/>
              <w:rPr>
                <w:rFonts w:cs="Helvetica"/>
                <w:b/>
              </w:rPr>
            </w:pPr>
            <w:r>
              <w:rPr>
                <w:rFonts w:cs="Helvetica"/>
              </w:rPr>
              <w:t xml:space="preserve">VOID </w:t>
            </w:r>
          </w:p>
        </w:tc>
        <w:tc>
          <w:tcPr>
            <w:tcW w:w="2316" w:type="pct"/>
          </w:tcPr>
          <w:p w14:paraId="527300A7" w14:textId="708D8731" w:rsidR="006B3F94" w:rsidRDefault="00984419" w:rsidP="006B3F94">
            <w:pPr>
              <w:tabs>
                <w:tab w:val="left" w:pos="4820"/>
              </w:tabs>
              <w:spacing w:before="20" w:after="20" w:line="20" w:lineRule="atLeast"/>
              <w:rPr>
                <w:rFonts w:cs="Helvetica"/>
              </w:rPr>
            </w:pPr>
            <w:proofErr w:type="spellStart"/>
            <w:r>
              <w:rPr>
                <w:rFonts w:cs="Helvetica"/>
              </w:rPr>
              <w:t>f</w:t>
            </w:r>
            <w:r w:rsidR="006B3F94">
              <w:rPr>
                <w:rFonts w:cs="Helvetica"/>
              </w:rPr>
              <w:t>inalize_req_</w:t>
            </w:r>
            <w:proofErr w:type="gramStart"/>
            <w:r w:rsidR="006B3F94">
              <w:rPr>
                <w:rFonts w:cs="Helvetica"/>
              </w:rPr>
              <w:t>cov</w:t>
            </w:r>
            <w:proofErr w:type="spellEnd"/>
            <w:r w:rsidR="006B3F94">
              <w:rPr>
                <w:rFonts w:cs="Helvetica"/>
              </w:rPr>
              <w:t>(</w:t>
            </w:r>
            <w:proofErr w:type="gramEnd"/>
            <w:r w:rsidR="006B3F94">
              <w:rPr>
                <w:rFonts w:cs="Helvetica"/>
              </w:rPr>
              <w:t>VOID);</w:t>
            </w:r>
          </w:p>
        </w:tc>
      </w:tr>
      <w:tr w:rsidR="00E5108C" w:rsidRPr="00AC5065" w14:paraId="29BA982F" w14:textId="77777777" w:rsidTr="00C34CD9">
        <w:tc>
          <w:tcPr>
            <w:tcW w:w="986" w:type="pct"/>
            <w:shd w:val="clear" w:color="auto" w:fill="auto"/>
          </w:tcPr>
          <w:p w14:paraId="33A428C5" w14:textId="5381A7FD" w:rsidR="00E5108C" w:rsidRDefault="00C34CD9" w:rsidP="00E5108C">
            <w:pPr>
              <w:tabs>
                <w:tab w:val="left" w:pos="4820"/>
              </w:tabs>
              <w:spacing w:before="20" w:after="20" w:line="20" w:lineRule="atLeast"/>
              <w:rPr>
                <w:rFonts w:cs="Helvetica"/>
                <w:b/>
              </w:rPr>
            </w:pPr>
            <w:proofErr w:type="spellStart"/>
            <w:r>
              <w:rPr>
                <w:rFonts w:cs="Helvetica"/>
                <w:b/>
              </w:rPr>
              <w:t>cond_</w:t>
            </w:r>
            <w:r w:rsidR="00E5108C">
              <w:rPr>
                <w:rFonts w:cs="Helvetica"/>
                <w:b/>
              </w:rPr>
              <w:t>tick_off_req_</w:t>
            </w:r>
            <w:proofErr w:type="gramStart"/>
            <w:r w:rsidR="00E5108C">
              <w:rPr>
                <w:rFonts w:cs="Helvetica"/>
                <w:b/>
              </w:rPr>
              <w:t>cov</w:t>
            </w:r>
            <w:proofErr w:type="spellEnd"/>
            <w:r w:rsidR="00E5108C" w:rsidRPr="00154E82">
              <w:rPr>
                <w:rFonts w:cs="Helvetica"/>
              </w:rPr>
              <w:t>(</w:t>
            </w:r>
            <w:proofErr w:type="gramEnd"/>
            <w:r w:rsidR="00E5108C">
              <w:rPr>
                <w:rFonts w:cs="Helvetica"/>
              </w:rPr>
              <w:t>)</w:t>
            </w:r>
          </w:p>
        </w:tc>
        <w:tc>
          <w:tcPr>
            <w:tcW w:w="1698" w:type="pct"/>
          </w:tcPr>
          <w:p w14:paraId="3BBCDD5E" w14:textId="767BB8BE" w:rsidR="00E5108C" w:rsidRDefault="00E5108C" w:rsidP="00E5108C">
            <w:pPr>
              <w:tabs>
                <w:tab w:val="left" w:pos="4820"/>
              </w:tabs>
              <w:spacing w:before="20" w:after="20" w:line="20" w:lineRule="atLeast"/>
              <w:rPr>
                <w:rFonts w:cs="Helvetica"/>
              </w:rPr>
            </w:pPr>
            <w:r w:rsidRPr="00154E82">
              <w:rPr>
                <w:rFonts w:cs="Helvetica"/>
              </w:rPr>
              <w:t>requirement</w:t>
            </w:r>
            <w:r>
              <w:rPr>
                <w:rFonts w:cs="Helvetica"/>
              </w:rPr>
              <w:t xml:space="preserve"> (string) </w:t>
            </w:r>
            <w:del w:id="9" w:author="Author">
              <w:r w:rsidDel="00A425BB">
                <w:rPr>
                  <w:rFonts w:cs="Helvetica"/>
                </w:rPr>
                <w:delText>[,testcase (string)]</w:delText>
              </w:r>
              <w:r w:rsidRPr="00154E82" w:rsidDel="00A425BB">
                <w:rPr>
                  <w:rFonts w:cs="Helvetica"/>
                </w:rPr>
                <w:delText xml:space="preserve"> </w:delText>
              </w:r>
            </w:del>
            <w:proofErr w:type="gramStart"/>
            <w:r>
              <w:rPr>
                <w:rFonts w:cs="Helvetica"/>
              </w:rPr>
              <w:t>[</w:t>
            </w:r>
            <w:r w:rsidRPr="00154E82">
              <w:rPr>
                <w:rFonts w:cs="Helvetica"/>
              </w:rPr>
              <w:t>,</w:t>
            </w:r>
            <w:r>
              <w:rPr>
                <w:rFonts w:cs="Helvetica"/>
              </w:rPr>
              <w:t>FAIL</w:t>
            </w:r>
            <w:proofErr w:type="gramEnd"/>
            <w:r>
              <w:rPr>
                <w:rFonts w:cs="Helvetica"/>
              </w:rPr>
              <w:t xml:space="preserve"> (</w:t>
            </w:r>
            <w:proofErr w:type="spellStart"/>
            <w:r>
              <w:rPr>
                <w:rFonts w:cs="Helvetica"/>
              </w:rPr>
              <w:t>t_test_status</w:t>
            </w:r>
            <w:proofErr w:type="spellEnd"/>
            <w:r>
              <w:rPr>
                <w:rFonts w:cs="Helvetica"/>
              </w:rPr>
              <w:t xml:space="preserve">) [, </w:t>
            </w:r>
            <w:proofErr w:type="spellStart"/>
            <w:r>
              <w:rPr>
                <w:rFonts w:cs="Helvetica"/>
              </w:rPr>
              <w:t>msg</w:t>
            </w:r>
            <w:proofErr w:type="spellEnd"/>
            <w:ins w:id="10" w:author="Author">
              <w:r>
                <w:rPr>
                  <w:rFonts w:cs="Helvetica"/>
                </w:rPr>
                <w:t xml:space="preserve"> [, LIST_SINGLE</w:t>
              </w:r>
              <w:del w:id="11" w:author="Author">
                <w:r w:rsidDel="00D823A9">
                  <w:rPr>
                    <w:rFonts w:cs="Helvetica"/>
                  </w:rPr>
                  <w:delText>EVERY</w:delText>
                </w:r>
              </w:del>
              <w:r>
                <w:rPr>
                  <w:rFonts w:cs="Helvetica"/>
                </w:rPr>
                <w:t>_TICKOFF (</w:t>
              </w:r>
              <w:proofErr w:type="spellStart"/>
              <w:r>
                <w:rPr>
                  <w:rFonts w:cs="Helvetica"/>
                </w:rPr>
                <w:t>t_extent_tickoff</w:t>
              </w:r>
              <w:proofErr w:type="spellEnd"/>
              <w:r>
                <w:rPr>
                  <w:rFonts w:cs="Helvetica"/>
                </w:rPr>
                <w:t>)</w:t>
              </w:r>
            </w:ins>
            <w:r>
              <w:rPr>
                <w:rFonts w:cs="Helvetica"/>
              </w:rPr>
              <w:t xml:space="preserve"> [, scope]]]</w:t>
            </w:r>
          </w:p>
        </w:tc>
        <w:tc>
          <w:tcPr>
            <w:tcW w:w="2316" w:type="pct"/>
          </w:tcPr>
          <w:p w14:paraId="578523C8" w14:textId="04E96CA4" w:rsidR="00E5108C" w:rsidRDefault="00C34CD9" w:rsidP="00E5108C">
            <w:pPr>
              <w:tabs>
                <w:tab w:val="left" w:pos="4820"/>
              </w:tabs>
              <w:spacing w:before="20" w:after="20" w:line="20" w:lineRule="atLeast"/>
              <w:rPr>
                <w:rFonts w:cs="Helvetica"/>
              </w:rPr>
            </w:pPr>
            <w:proofErr w:type="spellStart"/>
            <w:r>
              <w:rPr>
                <w:rFonts w:cs="Helvetica"/>
              </w:rPr>
              <w:t>cond_</w:t>
            </w:r>
            <w:r w:rsidR="00E5108C">
              <w:rPr>
                <w:rFonts w:cs="Helvetica"/>
              </w:rPr>
              <w:t>tick_off_req_cov</w:t>
            </w:r>
            <w:proofErr w:type="spellEnd"/>
            <w:r w:rsidR="00E5108C">
              <w:rPr>
                <w:rFonts w:cs="Helvetica"/>
              </w:rPr>
              <w:t>(“UART_REQ_4”);</w:t>
            </w:r>
            <w:ins w:id="12" w:author="Author">
              <w:r w:rsidR="00E5108C">
                <w:rPr>
                  <w:rFonts w:cs="Helvetica"/>
                </w:rPr>
                <w:br/>
              </w:r>
            </w:ins>
            <w:proofErr w:type="spellStart"/>
            <w:r>
              <w:rPr>
                <w:rFonts w:cs="Helvetica"/>
              </w:rPr>
              <w:t>cond_</w:t>
            </w:r>
            <w:ins w:id="13" w:author="Author">
              <w:r w:rsidR="00E5108C">
                <w:rPr>
                  <w:rFonts w:cs="Helvetica"/>
                </w:rPr>
                <w:t>tick_off_req_</w:t>
              </w:r>
              <w:proofErr w:type="gramStart"/>
              <w:r w:rsidR="00E5108C">
                <w:rPr>
                  <w:rFonts w:cs="Helvetica"/>
                </w:rPr>
                <w:t>cov</w:t>
              </w:r>
              <w:proofErr w:type="spellEnd"/>
              <w:r w:rsidR="00E5108C">
                <w:rPr>
                  <w:rFonts w:cs="Helvetica"/>
                </w:rPr>
                <w:t>(</w:t>
              </w:r>
              <w:proofErr w:type="gramEnd"/>
              <w:r w:rsidR="00E5108C">
                <w:rPr>
                  <w:rFonts w:cs="Helvetica"/>
                </w:rPr>
                <w:t>“UART_REQ_4”, PASS, “Monitor”, LIST_SINGLE_TICKOFF);</w:t>
              </w:r>
            </w:ins>
          </w:p>
        </w:tc>
      </w:tr>
      <w:tr w:rsidR="00E5108C" w:rsidRPr="00AC5065" w14:paraId="574659F8" w14:textId="77777777" w:rsidTr="00C34CD9">
        <w:tc>
          <w:tcPr>
            <w:tcW w:w="986" w:type="pct"/>
            <w:shd w:val="clear" w:color="auto" w:fill="auto"/>
          </w:tcPr>
          <w:p w14:paraId="78E8D663" w14:textId="30F76784" w:rsidR="00E5108C" w:rsidRDefault="00E5108C" w:rsidP="00E5108C">
            <w:pPr>
              <w:tabs>
                <w:tab w:val="left" w:pos="4820"/>
              </w:tabs>
              <w:spacing w:before="20" w:after="20" w:line="20" w:lineRule="atLeast"/>
              <w:rPr>
                <w:rFonts w:cs="Helvetica"/>
                <w:b/>
              </w:rPr>
            </w:pPr>
            <w:proofErr w:type="spellStart"/>
            <w:r>
              <w:rPr>
                <w:rFonts w:cs="Helvetica"/>
                <w:b/>
              </w:rPr>
              <w:t>disable_cond_tick_off_req_</w:t>
            </w:r>
            <w:proofErr w:type="gramStart"/>
            <w:r>
              <w:rPr>
                <w:rFonts w:cs="Helvetica"/>
                <w:b/>
              </w:rPr>
              <w:t>cov</w:t>
            </w:r>
            <w:proofErr w:type="spellEnd"/>
            <w:r>
              <w:rPr>
                <w:rFonts w:cs="Helvetica"/>
                <w:b/>
              </w:rPr>
              <w:t>(</w:t>
            </w:r>
            <w:proofErr w:type="gramEnd"/>
            <w:r>
              <w:rPr>
                <w:rFonts w:cs="Helvetica"/>
                <w:b/>
              </w:rPr>
              <w:t>)</w:t>
            </w:r>
          </w:p>
        </w:tc>
        <w:tc>
          <w:tcPr>
            <w:tcW w:w="1698" w:type="pct"/>
          </w:tcPr>
          <w:p w14:paraId="17758BA1" w14:textId="1E4AF079" w:rsidR="00E5108C" w:rsidRPr="00154E82" w:rsidRDefault="00E5108C" w:rsidP="00E5108C">
            <w:pPr>
              <w:tabs>
                <w:tab w:val="left" w:pos="4820"/>
              </w:tabs>
              <w:spacing w:before="20" w:after="20" w:line="20" w:lineRule="atLeast"/>
              <w:rPr>
                <w:rFonts w:cs="Helvetica"/>
              </w:rPr>
            </w:pPr>
            <w:r>
              <w:rPr>
                <w:rFonts w:cs="Helvetica"/>
              </w:rPr>
              <w:t>requirement(string)</w:t>
            </w:r>
          </w:p>
        </w:tc>
        <w:tc>
          <w:tcPr>
            <w:tcW w:w="2316" w:type="pct"/>
          </w:tcPr>
          <w:p w14:paraId="137A561D" w14:textId="3BF80A4E" w:rsidR="00E5108C" w:rsidRDefault="00E5108C" w:rsidP="00E5108C">
            <w:pPr>
              <w:tabs>
                <w:tab w:val="left" w:pos="4820"/>
              </w:tabs>
              <w:spacing w:before="20" w:after="20" w:line="20" w:lineRule="atLeast"/>
              <w:rPr>
                <w:rFonts w:cs="Helvetica"/>
              </w:rPr>
            </w:pPr>
            <w:proofErr w:type="spellStart"/>
            <w:r>
              <w:rPr>
                <w:rFonts w:cs="Helvetica"/>
              </w:rPr>
              <w:t>disable_cond_tick_off_req_cov</w:t>
            </w:r>
            <w:proofErr w:type="spellEnd"/>
            <w:r>
              <w:rPr>
                <w:rFonts w:cs="Helvetica"/>
              </w:rPr>
              <w:t>(“UART_REQ_4”);</w:t>
            </w:r>
          </w:p>
        </w:tc>
      </w:tr>
      <w:tr w:rsidR="00E5108C" w:rsidRPr="00AC5065" w14:paraId="24160D46" w14:textId="77777777" w:rsidTr="00C34CD9">
        <w:tc>
          <w:tcPr>
            <w:tcW w:w="986" w:type="pct"/>
            <w:shd w:val="clear" w:color="auto" w:fill="auto"/>
          </w:tcPr>
          <w:p w14:paraId="363121BE" w14:textId="720014C0" w:rsidR="00E5108C" w:rsidRDefault="00E5108C" w:rsidP="00E5108C">
            <w:pPr>
              <w:tabs>
                <w:tab w:val="left" w:pos="4820"/>
              </w:tabs>
              <w:spacing w:before="20" w:after="20" w:line="20" w:lineRule="atLeast"/>
              <w:rPr>
                <w:rFonts w:cs="Helvetica"/>
                <w:b/>
              </w:rPr>
            </w:pPr>
            <w:proofErr w:type="spellStart"/>
            <w:r>
              <w:rPr>
                <w:rFonts w:cs="Helvetica"/>
                <w:b/>
              </w:rPr>
              <w:t>enable_cond_tick_off_req_</w:t>
            </w:r>
            <w:proofErr w:type="gramStart"/>
            <w:r>
              <w:rPr>
                <w:rFonts w:cs="Helvetica"/>
                <w:b/>
              </w:rPr>
              <w:t>cov</w:t>
            </w:r>
            <w:proofErr w:type="spellEnd"/>
            <w:r>
              <w:rPr>
                <w:rFonts w:cs="Helvetica"/>
                <w:b/>
              </w:rPr>
              <w:t>(</w:t>
            </w:r>
            <w:proofErr w:type="gramEnd"/>
            <w:r>
              <w:rPr>
                <w:rFonts w:cs="Helvetica"/>
                <w:b/>
              </w:rPr>
              <w:t>)</w:t>
            </w:r>
          </w:p>
        </w:tc>
        <w:tc>
          <w:tcPr>
            <w:tcW w:w="1698" w:type="pct"/>
          </w:tcPr>
          <w:p w14:paraId="15E858DB" w14:textId="0829053C" w:rsidR="00E5108C" w:rsidRPr="00154E82" w:rsidRDefault="00E5108C" w:rsidP="00E5108C">
            <w:pPr>
              <w:tabs>
                <w:tab w:val="left" w:pos="4820"/>
              </w:tabs>
              <w:spacing w:before="20" w:after="20" w:line="20" w:lineRule="atLeast"/>
              <w:rPr>
                <w:rFonts w:cs="Helvetica"/>
              </w:rPr>
            </w:pPr>
            <w:r>
              <w:rPr>
                <w:rFonts w:cs="Helvetica"/>
              </w:rPr>
              <w:t>requirement (string)</w:t>
            </w:r>
          </w:p>
        </w:tc>
        <w:tc>
          <w:tcPr>
            <w:tcW w:w="2316" w:type="pct"/>
          </w:tcPr>
          <w:p w14:paraId="0DA59371" w14:textId="28BA8F76" w:rsidR="00E5108C" w:rsidRDefault="00E5108C" w:rsidP="00E5108C">
            <w:pPr>
              <w:tabs>
                <w:tab w:val="left" w:pos="4820"/>
              </w:tabs>
              <w:spacing w:before="20" w:after="20" w:line="20" w:lineRule="atLeast"/>
              <w:rPr>
                <w:rFonts w:cs="Helvetica"/>
              </w:rPr>
            </w:pPr>
            <w:proofErr w:type="spellStart"/>
            <w:r>
              <w:rPr>
                <w:rFonts w:cs="Helvetica"/>
              </w:rPr>
              <w:t>enable_cond_tick_off_req_cov</w:t>
            </w:r>
            <w:proofErr w:type="spellEnd"/>
            <w:r>
              <w:rPr>
                <w:rFonts w:cs="Helvetica"/>
              </w:rPr>
              <w:t>(“UART_REQ_4”);</w:t>
            </w:r>
          </w:p>
        </w:tc>
      </w:tr>
      <w:bookmarkEnd w:id="0"/>
    </w:tbl>
    <w:p w14:paraId="608C6DF6" w14:textId="77777777" w:rsidR="00972F95" w:rsidRDefault="00972F95" w:rsidP="00972F95">
      <w:pPr>
        <w:pStyle w:val="Heading1"/>
        <w:numPr>
          <w:ilvl w:val="0"/>
          <w:numId w:val="0"/>
        </w:numPr>
        <w:ind w:left="432"/>
      </w:pPr>
    </w:p>
    <w:p w14:paraId="3C58E12E" w14:textId="6066BDCE" w:rsidR="003F5BE8" w:rsidRPr="00DF6B44" w:rsidRDefault="003F5BE8" w:rsidP="00DF6B44">
      <w:pPr>
        <w:pStyle w:val="Heading1"/>
      </w:pPr>
      <w:r w:rsidRPr="00DF6B44">
        <w:t xml:space="preserve">Script Usage – </w:t>
      </w:r>
      <w:r w:rsidR="00484B9B" w:rsidRPr="00DF6B44">
        <w:t>run_</w:t>
      </w:r>
      <w:r w:rsidR="00556930" w:rsidRPr="00DF6B44">
        <w:t>spec_cov</w:t>
      </w:r>
      <w:r w:rsidR="00484B9B" w:rsidRPr="00DF6B44">
        <w:t>.py</w:t>
      </w:r>
    </w:p>
    <w:p w14:paraId="4E95A745" w14:textId="7C02C803" w:rsidR="0029702C" w:rsidRDefault="003F5BE8" w:rsidP="006A398C">
      <w:pPr>
        <w:pStyle w:val="Subtitle"/>
        <w:spacing w:after="40"/>
        <w:rPr>
          <w:rFonts w:ascii="Arial" w:hAnsi="Arial" w:cs="Arial"/>
          <w:b/>
          <w:bCs/>
          <w:i/>
          <w:color w:val="auto"/>
          <w:sz w:val="20"/>
          <w:szCs w:val="20"/>
        </w:rPr>
      </w:pPr>
      <w:r w:rsidRPr="00AC5065">
        <w:rPr>
          <w:rFonts w:ascii="Arial" w:eastAsia="Times New Roman" w:hAnsi="Arial" w:cs="Arial"/>
          <w:color w:val="000000" w:themeColor="text1"/>
          <w:spacing w:val="0"/>
          <w:sz w:val="20"/>
        </w:rPr>
        <w:t>Call the run_spec_</w:t>
      </w:r>
      <w:r w:rsidR="00C11678" w:rsidRPr="00AC5065">
        <w:rPr>
          <w:rFonts w:ascii="Arial" w:eastAsia="Times New Roman" w:hAnsi="Arial" w:cs="Arial"/>
          <w:color w:val="000000" w:themeColor="text1"/>
          <w:spacing w:val="0"/>
          <w:sz w:val="20"/>
        </w:rPr>
        <w:t>cov</w:t>
      </w:r>
      <w:r w:rsidRPr="00AC5065">
        <w:rPr>
          <w:rFonts w:ascii="Arial" w:eastAsia="Times New Roman" w:hAnsi="Arial" w:cs="Arial"/>
          <w:color w:val="000000" w:themeColor="text1"/>
          <w:spacing w:val="0"/>
          <w:sz w:val="20"/>
        </w:rPr>
        <w:t>.py from a terminal, using e.g</w:t>
      </w:r>
      <w:r w:rsidRPr="004C0F29">
        <w:rPr>
          <w:rFonts w:ascii="Arial" w:eastAsia="Times New Roman" w:hAnsi="Arial" w:cs="Arial"/>
          <w:color w:val="auto"/>
          <w:spacing w:val="0"/>
          <w:sz w:val="20"/>
        </w:rPr>
        <w:t>.:</w:t>
      </w:r>
      <w:r w:rsidR="00E90721" w:rsidRPr="004C0F29">
        <w:rPr>
          <w:rFonts w:ascii="Arial" w:eastAsia="Times New Roman" w:hAnsi="Arial" w:cs="Arial"/>
          <w:color w:val="auto"/>
          <w:spacing w:val="0"/>
          <w:sz w:val="20"/>
        </w:rPr>
        <w:t xml:space="preserve">     </w:t>
      </w:r>
      <w:r w:rsidR="00E50862" w:rsidRPr="004C0F29">
        <w:rPr>
          <w:rFonts w:ascii="Arial" w:eastAsia="Times New Roman" w:hAnsi="Arial" w:cs="Arial"/>
          <w:color w:val="auto"/>
          <w:spacing w:val="0"/>
          <w:sz w:val="20"/>
        </w:rPr>
        <w:t xml:space="preserve"> </w:t>
      </w:r>
      <w:r w:rsidR="00EB2DE1" w:rsidRPr="004C0F29">
        <w:rPr>
          <w:rFonts w:ascii="Arial" w:hAnsi="Arial" w:cs="Arial"/>
          <w:b/>
          <w:bCs/>
          <w:i/>
          <w:color w:val="auto"/>
          <w:sz w:val="20"/>
          <w:szCs w:val="20"/>
        </w:rPr>
        <w:t>p</w:t>
      </w:r>
      <w:r w:rsidRPr="004C0F29">
        <w:rPr>
          <w:rFonts w:ascii="Arial" w:hAnsi="Arial" w:cs="Arial"/>
          <w:b/>
          <w:bCs/>
          <w:i/>
          <w:color w:val="auto"/>
          <w:sz w:val="20"/>
          <w:szCs w:val="20"/>
        </w:rPr>
        <w:t>ython run_spec_</w:t>
      </w:r>
      <w:r w:rsidR="00C11678" w:rsidRPr="004C0F29">
        <w:rPr>
          <w:rFonts w:ascii="Arial" w:hAnsi="Arial" w:cs="Arial"/>
          <w:b/>
          <w:bCs/>
          <w:i/>
          <w:color w:val="auto"/>
          <w:sz w:val="20"/>
          <w:szCs w:val="20"/>
        </w:rPr>
        <w:t>cov</w:t>
      </w:r>
      <w:r w:rsidRPr="004C0F29">
        <w:rPr>
          <w:rFonts w:ascii="Arial" w:hAnsi="Arial" w:cs="Arial"/>
          <w:b/>
          <w:bCs/>
          <w:i/>
          <w:color w:val="auto"/>
          <w:sz w:val="20"/>
          <w:szCs w:val="20"/>
        </w:rPr>
        <w:t>.py</w:t>
      </w:r>
      <w:r w:rsidR="005D1993" w:rsidRPr="004C0F29">
        <w:rPr>
          <w:rFonts w:ascii="Arial" w:hAnsi="Arial" w:cs="Arial"/>
          <w:b/>
          <w:bCs/>
          <w:i/>
          <w:color w:val="auto"/>
          <w:sz w:val="20"/>
          <w:szCs w:val="20"/>
        </w:rPr>
        <w:t xml:space="preserve"> &lt;see </w:t>
      </w:r>
      <w:r w:rsidR="005D1993" w:rsidRPr="004C0F29">
        <w:rPr>
          <w:rFonts w:ascii="Arial" w:hAnsi="Arial" w:cs="Arial"/>
          <w:b/>
          <w:bCs/>
          <w:i/>
          <w:color w:val="auto"/>
          <w:sz w:val="20"/>
          <w:szCs w:val="20"/>
        </w:rPr>
        <w:fldChar w:fldCharType="begin"/>
      </w:r>
      <w:r w:rsidR="005D1993" w:rsidRPr="004C0F29">
        <w:rPr>
          <w:rFonts w:ascii="Arial" w:hAnsi="Arial" w:cs="Arial"/>
          <w:b/>
          <w:bCs/>
          <w:i/>
          <w:color w:val="auto"/>
          <w:sz w:val="20"/>
          <w:szCs w:val="20"/>
        </w:rPr>
        <w:instrText xml:space="preserve"> REF _Ref528916629 \h  \* MERGEFORMAT </w:instrText>
      </w:r>
      <w:r w:rsidR="005D1993" w:rsidRPr="004C0F29">
        <w:rPr>
          <w:rFonts w:ascii="Arial" w:hAnsi="Arial" w:cs="Arial"/>
          <w:b/>
          <w:bCs/>
          <w:i/>
          <w:color w:val="auto"/>
          <w:sz w:val="20"/>
          <w:szCs w:val="20"/>
        </w:rPr>
      </w:r>
      <w:r w:rsidR="005D1993" w:rsidRPr="004C0F29">
        <w:rPr>
          <w:rFonts w:ascii="Arial" w:hAnsi="Arial" w:cs="Arial"/>
          <w:b/>
          <w:bCs/>
          <w:i/>
          <w:color w:val="auto"/>
          <w:sz w:val="20"/>
          <w:szCs w:val="20"/>
        </w:rPr>
        <w:fldChar w:fldCharType="separate"/>
      </w:r>
      <w:ins w:id="14" w:author="Author">
        <w:r w:rsidR="0032430D" w:rsidRPr="00C02AC4">
          <w:rPr>
            <w:rFonts w:ascii="Arial" w:hAnsi="Arial" w:cs="Arial"/>
            <w:b/>
            <w:bCs/>
            <w:i/>
            <w:color w:val="auto"/>
            <w:sz w:val="20"/>
            <w:szCs w:val="20"/>
            <w:rPrChange w:id="15" w:author="Author">
              <w:rPr/>
            </w:rPrChange>
          </w:rPr>
          <w:t xml:space="preserve">Table </w:t>
        </w:r>
        <w:r w:rsidR="0032430D" w:rsidRPr="00C02AC4">
          <w:rPr>
            <w:rFonts w:ascii="Arial" w:hAnsi="Arial" w:cs="Arial"/>
            <w:b/>
            <w:bCs/>
            <w:i/>
            <w:color w:val="auto"/>
            <w:sz w:val="20"/>
            <w:szCs w:val="20"/>
            <w:rPrChange w:id="16" w:author="Author">
              <w:rPr>
                <w:noProof/>
              </w:rPr>
            </w:rPrChange>
          </w:rPr>
          <w:t>6</w:t>
        </w:r>
        <w:del w:id="17" w:author="Author">
          <w:r w:rsidR="00FC1287" w:rsidRPr="00FC1287" w:rsidDel="0032430D">
            <w:rPr>
              <w:rFonts w:ascii="Arial" w:hAnsi="Arial" w:cs="Arial"/>
              <w:b/>
              <w:bCs/>
              <w:i/>
              <w:color w:val="auto"/>
              <w:sz w:val="20"/>
              <w:szCs w:val="20"/>
              <w:rPrChange w:id="18" w:author="Author">
                <w:rPr/>
              </w:rPrChange>
            </w:rPr>
            <w:delText xml:space="preserve">Table </w:delText>
          </w:r>
          <w:r w:rsidR="00FC1287" w:rsidRPr="00FC1287" w:rsidDel="0032430D">
            <w:rPr>
              <w:rFonts w:ascii="Arial" w:hAnsi="Arial" w:cs="Arial"/>
              <w:b/>
              <w:bCs/>
              <w:i/>
              <w:color w:val="auto"/>
              <w:sz w:val="20"/>
              <w:szCs w:val="20"/>
              <w:rPrChange w:id="19" w:author="Author">
                <w:rPr>
                  <w:noProof/>
                </w:rPr>
              </w:rPrChange>
            </w:rPr>
            <w:delText>6</w:delText>
          </w:r>
        </w:del>
      </w:ins>
      <w:del w:id="20" w:author="Author">
        <w:r w:rsidR="006903BA" w:rsidRPr="006903BA" w:rsidDel="0032430D">
          <w:rPr>
            <w:rFonts w:ascii="Arial" w:hAnsi="Arial" w:cs="Arial"/>
            <w:b/>
            <w:bCs/>
            <w:i/>
            <w:color w:val="auto"/>
            <w:sz w:val="20"/>
            <w:szCs w:val="20"/>
          </w:rPr>
          <w:delText>Table 6</w:delText>
        </w:r>
      </w:del>
      <w:r w:rsidR="005D1993" w:rsidRPr="004C0F29">
        <w:rPr>
          <w:rFonts w:ascii="Arial" w:hAnsi="Arial" w:cs="Arial"/>
          <w:b/>
          <w:bCs/>
          <w:i/>
          <w:color w:val="auto"/>
          <w:sz w:val="20"/>
          <w:szCs w:val="20"/>
        </w:rPr>
        <w:fldChar w:fldCharType="end"/>
      </w:r>
      <w:r w:rsidR="005D1993" w:rsidRPr="004C0F29">
        <w:rPr>
          <w:rFonts w:ascii="Arial" w:hAnsi="Arial" w:cs="Arial"/>
          <w:b/>
          <w:bCs/>
          <w:i/>
          <w:color w:val="auto"/>
          <w:sz w:val="20"/>
          <w:szCs w:val="20"/>
        </w:rPr>
        <w:t xml:space="preserve"> for script arguments&gt;</w:t>
      </w:r>
    </w:p>
    <w:p w14:paraId="2E58CCC7" w14:textId="6182385B" w:rsidR="00972F95" w:rsidRDefault="00972F95">
      <w:r w:rsidRPr="00AC5065">
        <w:rPr>
          <w:rFonts w:ascii="Arial" w:hAnsi="Arial" w:cs="Arial"/>
          <w:noProof/>
          <w:lang w:val="nb-NO" w:eastAsia="nb-NO"/>
        </w:rPr>
        <w:drawing>
          <wp:anchor distT="0" distB="0" distL="114300" distR="114300" simplePos="0" relativeHeight="251674112" behindDoc="0" locked="0" layoutInCell="1" allowOverlap="1" wp14:anchorId="6D5B3B7E" wp14:editId="0C39B88F">
            <wp:simplePos x="0" y="0"/>
            <wp:positionH relativeFrom="margin">
              <wp:posOffset>8912368</wp:posOffset>
            </wp:positionH>
            <wp:positionV relativeFrom="paragraph">
              <wp:posOffset>1000306</wp:posOffset>
            </wp:positionV>
            <wp:extent cx="712470" cy="685800"/>
            <wp:effectExtent l="0" t="0" r="0" b="0"/>
            <wp:wrapNone/>
            <wp:docPr id="3" name="Bild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712470" cy="685800"/>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63530D1C" w14:textId="37E18398" w:rsidR="001D6424" w:rsidRPr="00C14779" w:rsidRDefault="003A6C6D" w:rsidP="001D6424">
      <w:pPr>
        <w:pStyle w:val="Heading1"/>
      </w:pPr>
      <w:bookmarkStart w:id="21" w:name="_Ref50464941"/>
      <w:r>
        <w:lastRenderedPageBreak/>
        <w:t xml:space="preserve">Formats of Input and Intermediate </w:t>
      </w:r>
      <w:r w:rsidR="0029702C" w:rsidRPr="00DF6B44">
        <w:t>File</w:t>
      </w:r>
      <w:r>
        <w:t>s</w:t>
      </w:r>
      <w:bookmarkEnd w:id="21"/>
      <w:r w:rsidR="00513C31" w:rsidRPr="00DF6B44">
        <w:t xml:space="preserve">             </w:t>
      </w:r>
    </w:p>
    <w:tbl>
      <w:tblPr>
        <w:tblStyle w:val="TableGrid"/>
        <w:tblW w:w="10901" w:type="dxa"/>
        <w:tblLook w:val="04A0" w:firstRow="1" w:lastRow="0" w:firstColumn="1" w:lastColumn="0" w:noHBand="0" w:noVBand="1"/>
      </w:tblPr>
      <w:tblGrid>
        <w:gridCol w:w="919"/>
        <w:gridCol w:w="5172"/>
        <w:gridCol w:w="4810"/>
      </w:tblGrid>
      <w:tr w:rsidR="00D563C5" w:rsidRPr="00AC5065" w14:paraId="243FB0E3" w14:textId="69C6531C" w:rsidTr="00D563C5">
        <w:tc>
          <w:tcPr>
            <w:tcW w:w="919" w:type="dxa"/>
            <w:shd w:val="clear" w:color="auto" w:fill="F2F2F2" w:themeFill="background1" w:themeFillShade="F2"/>
          </w:tcPr>
          <w:p w14:paraId="776D2392" w14:textId="77777777" w:rsidR="00D563C5" w:rsidRPr="00AC5065" w:rsidRDefault="00D563C5" w:rsidP="0033054F">
            <w:pPr>
              <w:rPr>
                <w:rFonts w:ascii="Arial" w:hAnsi="Arial" w:cs="Arial"/>
                <w:b/>
                <w:sz w:val="16"/>
                <w:szCs w:val="16"/>
              </w:rPr>
            </w:pPr>
            <w:r w:rsidRPr="00AC5065">
              <w:rPr>
                <w:rFonts w:ascii="Arial" w:hAnsi="Arial" w:cs="Arial"/>
                <w:b/>
                <w:sz w:val="16"/>
                <w:szCs w:val="16"/>
              </w:rPr>
              <w:t>File</w:t>
            </w:r>
          </w:p>
        </w:tc>
        <w:tc>
          <w:tcPr>
            <w:tcW w:w="5172" w:type="dxa"/>
          </w:tcPr>
          <w:p w14:paraId="30FA7F24" w14:textId="377F0D70" w:rsidR="00D563C5" w:rsidRPr="00AC5065" w:rsidRDefault="00D563C5" w:rsidP="00786B71">
            <w:pPr>
              <w:rPr>
                <w:rFonts w:ascii="Arial" w:hAnsi="Arial" w:cs="Arial"/>
                <w:b/>
                <w:bCs/>
                <w:sz w:val="16"/>
                <w:szCs w:val="16"/>
              </w:rPr>
            </w:pPr>
            <w:r w:rsidRPr="00AC5065">
              <w:rPr>
                <w:rFonts w:ascii="Arial" w:hAnsi="Arial" w:cs="Arial"/>
                <w:b/>
                <w:bCs/>
                <w:sz w:val="16"/>
                <w:szCs w:val="16"/>
              </w:rPr>
              <w:t xml:space="preserve">Requirement list </w:t>
            </w:r>
            <w:proofErr w:type="gramStart"/>
            <w:r w:rsidRPr="00AC5065">
              <w:rPr>
                <w:rFonts w:ascii="Arial" w:hAnsi="Arial" w:cs="Arial"/>
                <w:b/>
                <w:bCs/>
                <w:sz w:val="16"/>
                <w:szCs w:val="16"/>
              </w:rPr>
              <w:t>file  (</w:t>
            </w:r>
            <w:proofErr w:type="gramEnd"/>
            <w:r w:rsidRPr="00AC5065">
              <w:rPr>
                <w:rFonts w:ascii="Arial" w:hAnsi="Arial" w:cs="Arial"/>
                <w:b/>
                <w:bCs/>
                <w:sz w:val="16"/>
                <w:szCs w:val="16"/>
              </w:rPr>
              <w:t>‘</w:t>
            </w:r>
            <w:proofErr w:type="spellStart"/>
            <w:r w:rsidRPr="00AC5065">
              <w:rPr>
                <w:rFonts w:ascii="Arial" w:hAnsi="Arial" w:cs="Arial"/>
                <w:b/>
                <w:bCs/>
                <w:sz w:val="16"/>
                <w:szCs w:val="16"/>
              </w:rPr>
              <w:t>req_list</w:t>
            </w:r>
            <w:proofErr w:type="spellEnd"/>
            <w:r w:rsidRPr="00AC5065">
              <w:rPr>
                <w:rFonts w:ascii="Arial" w:hAnsi="Arial" w:cs="Arial"/>
                <w:b/>
                <w:bCs/>
                <w:sz w:val="16"/>
                <w:szCs w:val="16"/>
              </w:rPr>
              <w:t xml:space="preserve">’), CSV </w:t>
            </w:r>
          </w:p>
        </w:tc>
        <w:tc>
          <w:tcPr>
            <w:tcW w:w="4810" w:type="dxa"/>
          </w:tcPr>
          <w:p w14:paraId="14EC5F86" w14:textId="7D1C5829" w:rsidR="00D563C5" w:rsidRPr="00AC5065" w:rsidRDefault="00D563C5" w:rsidP="00786B71">
            <w:pPr>
              <w:rPr>
                <w:rFonts w:ascii="Arial" w:hAnsi="Arial" w:cs="Arial"/>
                <w:b/>
                <w:bCs/>
                <w:sz w:val="16"/>
                <w:szCs w:val="16"/>
              </w:rPr>
            </w:pPr>
            <w:r>
              <w:rPr>
                <w:rFonts w:ascii="Arial" w:hAnsi="Arial" w:cs="Arial"/>
                <w:b/>
                <w:bCs/>
                <w:sz w:val="16"/>
                <w:szCs w:val="16"/>
              </w:rPr>
              <w:t>Partial coverage</w:t>
            </w:r>
            <w:r w:rsidRPr="00AC5065">
              <w:rPr>
                <w:rFonts w:ascii="Arial" w:hAnsi="Arial" w:cs="Arial"/>
                <w:b/>
                <w:bCs/>
                <w:sz w:val="16"/>
                <w:szCs w:val="16"/>
              </w:rPr>
              <w:t xml:space="preserve"> file (‘</w:t>
            </w:r>
            <w:proofErr w:type="spellStart"/>
            <w:r>
              <w:rPr>
                <w:rFonts w:ascii="Arial" w:hAnsi="Arial" w:cs="Arial"/>
                <w:b/>
                <w:bCs/>
                <w:sz w:val="16"/>
                <w:szCs w:val="16"/>
              </w:rPr>
              <w:t>part</w:t>
            </w:r>
            <w:r w:rsidRPr="00AC5065">
              <w:rPr>
                <w:rFonts w:ascii="Arial" w:hAnsi="Arial" w:cs="Arial"/>
                <w:b/>
                <w:bCs/>
                <w:sz w:val="16"/>
                <w:szCs w:val="16"/>
              </w:rPr>
              <w:t>_cov</w:t>
            </w:r>
            <w:proofErr w:type="spellEnd"/>
            <w:r w:rsidRPr="00AC5065">
              <w:rPr>
                <w:rFonts w:ascii="Arial" w:hAnsi="Arial" w:cs="Arial"/>
                <w:b/>
                <w:bCs/>
                <w:sz w:val="16"/>
                <w:szCs w:val="16"/>
              </w:rPr>
              <w:t>’), CSV</w:t>
            </w:r>
          </w:p>
        </w:tc>
      </w:tr>
      <w:tr w:rsidR="00D563C5" w:rsidRPr="00AC5065" w14:paraId="37532A70" w14:textId="77777777" w:rsidTr="00D563C5">
        <w:tc>
          <w:tcPr>
            <w:tcW w:w="919" w:type="dxa"/>
            <w:shd w:val="clear" w:color="auto" w:fill="F2F2F2" w:themeFill="background1" w:themeFillShade="F2"/>
          </w:tcPr>
          <w:p w14:paraId="62763E6A" w14:textId="264616C2" w:rsidR="00D563C5" w:rsidRPr="00AC5065" w:rsidRDefault="00D563C5" w:rsidP="0033054F">
            <w:pPr>
              <w:rPr>
                <w:rFonts w:ascii="Arial" w:hAnsi="Arial" w:cs="Arial"/>
                <w:b/>
                <w:sz w:val="16"/>
                <w:szCs w:val="16"/>
              </w:rPr>
            </w:pPr>
            <w:r w:rsidRPr="00AC5065">
              <w:rPr>
                <w:rFonts w:ascii="Arial" w:hAnsi="Arial" w:cs="Arial"/>
                <w:b/>
                <w:sz w:val="16"/>
                <w:szCs w:val="16"/>
              </w:rPr>
              <w:t>Info</w:t>
            </w:r>
          </w:p>
        </w:tc>
        <w:tc>
          <w:tcPr>
            <w:tcW w:w="5172" w:type="dxa"/>
          </w:tcPr>
          <w:p w14:paraId="6D455E25" w14:textId="436E469B" w:rsidR="00D563C5" w:rsidRPr="00AC5065" w:rsidRDefault="00D563C5" w:rsidP="0033054F">
            <w:pPr>
              <w:rPr>
                <w:rFonts w:ascii="Arial" w:hAnsi="Arial" w:cs="Arial"/>
                <w:i/>
                <w:sz w:val="16"/>
                <w:szCs w:val="16"/>
              </w:rPr>
            </w:pPr>
            <w:r w:rsidRPr="00AC5065">
              <w:rPr>
                <w:rFonts w:ascii="Arial" w:hAnsi="Arial" w:cs="Arial"/>
                <w:i/>
                <w:sz w:val="16"/>
                <w:szCs w:val="16"/>
              </w:rPr>
              <w:t>Input to testcase and run_spec_cov.py</w:t>
            </w:r>
          </w:p>
        </w:tc>
        <w:tc>
          <w:tcPr>
            <w:tcW w:w="4810" w:type="dxa"/>
          </w:tcPr>
          <w:p w14:paraId="19399207" w14:textId="17F55554" w:rsidR="00D563C5" w:rsidRPr="00AC5065" w:rsidRDefault="00D563C5" w:rsidP="0033054F">
            <w:pPr>
              <w:rPr>
                <w:rFonts w:ascii="Arial" w:hAnsi="Arial" w:cs="Arial"/>
                <w:i/>
                <w:sz w:val="16"/>
                <w:szCs w:val="16"/>
              </w:rPr>
            </w:pPr>
            <w:r w:rsidRPr="00AC5065">
              <w:rPr>
                <w:rFonts w:ascii="Arial" w:hAnsi="Arial" w:cs="Arial"/>
                <w:i/>
                <w:sz w:val="16"/>
                <w:szCs w:val="16"/>
              </w:rPr>
              <w:t>Output from testcase, and input to run_spec_cov.py</w:t>
            </w:r>
          </w:p>
        </w:tc>
      </w:tr>
      <w:tr w:rsidR="00D563C5" w:rsidRPr="00AC5065" w14:paraId="3A161D25" w14:textId="627F8CA6" w:rsidTr="00D563C5">
        <w:tc>
          <w:tcPr>
            <w:tcW w:w="919" w:type="dxa"/>
            <w:shd w:val="clear" w:color="auto" w:fill="F2F2F2" w:themeFill="background1" w:themeFillShade="F2"/>
          </w:tcPr>
          <w:p w14:paraId="3A71B6B4" w14:textId="77777777" w:rsidR="00D563C5" w:rsidRPr="00AC5065" w:rsidRDefault="00D563C5" w:rsidP="0033054F">
            <w:pPr>
              <w:rPr>
                <w:rFonts w:ascii="Arial" w:hAnsi="Arial" w:cs="Arial"/>
                <w:b/>
                <w:sz w:val="16"/>
                <w:szCs w:val="16"/>
              </w:rPr>
            </w:pPr>
            <w:r w:rsidRPr="00AC5065">
              <w:rPr>
                <w:rFonts w:ascii="Arial" w:hAnsi="Arial" w:cs="Arial"/>
                <w:b/>
                <w:sz w:val="16"/>
                <w:szCs w:val="16"/>
              </w:rPr>
              <w:t>Layout</w:t>
            </w:r>
          </w:p>
        </w:tc>
        <w:tc>
          <w:tcPr>
            <w:tcW w:w="5172" w:type="dxa"/>
          </w:tcPr>
          <w:p w14:paraId="377AE0BF" w14:textId="68F07E18" w:rsidR="00D563C5" w:rsidRPr="00AC5065" w:rsidRDefault="00D563C5" w:rsidP="0033054F">
            <w:pPr>
              <w:rPr>
                <w:rFonts w:ascii="Arial" w:hAnsi="Arial" w:cs="Arial"/>
                <w:i/>
                <w:sz w:val="16"/>
                <w:szCs w:val="16"/>
              </w:rPr>
            </w:pPr>
            <w:r w:rsidRPr="00AC5065">
              <w:rPr>
                <w:rFonts w:ascii="Arial" w:hAnsi="Arial" w:cs="Arial"/>
                <w:i/>
                <w:sz w:val="16"/>
                <w:szCs w:val="16"/>
              </w:rPr>
              <w:t>“Requirement label”</w:t>
            </w:r>
            <w:r>
              <w:rPr>
                <w:rFonts w:ascii="Arial" w:hAnsi="Arial" w:cs="Arial"/>
                <w:i/>
                <w:sz w:val="16"/>
                <w:szCs w:val="16"/>
              </w:rPr>
              <w:t>,</w:t>
            </w:r>
            <w:r w:rsidRPr="00AC5065">
              <w:rPr>
                <w:rFonts w:ascii="Arial" w:hAnsi="Arial" w:cs="Arial"/>
                <w:i/>
                <w:sz w:val="16"/>
                <w:szCs w:val="16"/>
              </w:rPr>
              <w:t xml:space="preserve"> “Description” [</w:t>
            </w:r>
            <w:r>
              <w:rPr>
                <w:rFonts w:ascii="Arial" w:hAnsi="Arial" w:cs="Arial"/>
                <w:i/>
                <w:sz w:val="16"/>
                <w:szCs w:val="16"/>
              </w:rPr>
              <w:t>,</w:t>
            </w:r>
            <w:r w:rsidRPr="00AC5065">
              <w:rPr>
                <w:rFonts w:ascii="Arial" w:hAnsi="Arial" w:cs="Arial"/>
                <w:i/>
                <w:sz w:val="16"/>
                <w:szCs w:val="16"/>
              </w:rPr>
              <w:t xml:space="preserve"> “Testcase”]</w:t>
            </w:r>
          </w:p>
        </w:tc>
        <w:tc>
          <w:tcPr>
            <w:tcW w:w="4810" w:type="dxa"/>
          </w:tcPr>
          <w:p w14:paraId="5C449E8E" w14:textId="1233046D" w:rsidR="00D563C5" w:rsidRDefault="00D563C5" w:rsidP="0033054F">
            <w:pPr>
              <w:rPr>
                <w:rFonts w:ascii="Arial" w:hAnsi="Arial" w:cs="Arial"/>
                <w:i/>
                <w:sz w:val="16"/>
                <w:szCs w:val="16"/>
              </w:rPr>
            </w:pPr>
            <w:r w:rsidRPr="00AC5065">
              <w:rPr>
                <w:rFonts w:ascii="Arial" w:hAnsi="Arial" w:cs="Arial"/>
                <w:i/>
                <w:sz w:val="16"/>
                <w:szCs w:val="16"/>
              </w:rPr>
              <w:t>“Requirement”</w:t>
            </w:r>
            <w:r>
              <w:rPr>
                <w:rFonts w:ascii="Arial" w:hAnsi="Arial" w:cs="Arial"/>
                <w:i/>
                <w:sz w:val="16"/>
                <w:szCs w:val="16"/>
              </w:rPr>
              <w:t>,</w:t>
            </w:r>
            <w:r w:rsidRPr="00AC5065">
              <w:rPr>
                <w:rFonts w:ascii="Arial" w:hAnsi="Arial" w:cs="Arial"/>
                <w:i/>
                <w:sz w:val="16"/>
                <w:szCs w:val="16"/>
              </w:rPr>
              <w:t xml:space="preserve"> “Testcase”</w:t>
            </w:r>
            <w:r>
              <w:rPr>
                <w:rFonts w:ascii="Arial" w:hAnsi="Arial" w:cs="Arial"/>
                <w:i/>
                <w:sz w:val="16"/>
                <w:szCs w:val="16"/>
              </w:rPr>
              <w:t>,</w:t>
            </w:r>
            <w:r w:rsidRPr="00AC5065">
              <w:rPr>
                <w:rFonts w:ascii="Arial" w:hAnsi="Arial" w:cs="Arial"/>
                <w:i/>
                <w:sz w:val="16"/>
                <w:szCs w:val="16"/>
              </w:rPr>
              <w:t xml:space="preserve"> PASS</w:t>
            </w:r>
            <w:r>
              <w:rPr>
                <w:rFonts w:ascii="Arial" w:hAnsi="Arial" w:cs="Arial"/>
                <w:i/>
                <w:sz w:val="16"/>
                <w:szCs w:val="16"/>
              </w:rPr>
              <w:t xml:space="preserve"> </w:t>
            </w:r>
            <w:r w:rsidRPr="00AC5065">
              <w:rPr>
                <w:rFonts w:ascii="Arial" w:hAnsi="Arial" w:cs="Arial"/>
                <w:i/>
                <w:sz w:val="16"/>
                <w:szCs w:val="16"/>
              </w:rPr>
              <w:t>|</w:t>
            </w:r>
            <w:r>
              <w:rPr>
                <w:rFonts w:ascii="Arial" w:hAnsi="Arial" w:cs="Arial"/>
                <w:i/>
                <w:sz w:val="16"/>
                <w:szCs w:val="16"/>
              </w:rPr>
              <w:t xml:space="preserve"> </w:t>
            </w:r>
            <w:r w:rsidRPr="00AC5065">
              <w:rPr>
                <w:rFonts w:ascii="Arial" w:hAnsi="Arial" w:cs="Arial"/>
                <w:i/>
                <w:sz w:val="16"/>
                <w:szCs w:val="16"/>
              </w:rPr>
              <w:t xml:space="preserve">FAIL </w:t>
            </w:r>
            <w:r>
              <w:rPr>
                <w:rFonts w:ascii="Arial" w:hAnsi="Arial" w:cs="Arial"/>
                <w:i/>
                <w:sz w:val="16"/>
                <w:szCs w:val="16"/>
              </w:rPr>
              <w:t xml:space="preserve"> </w:t>
            </w:r>
          </w:p>
          <w:p w14:paraId="000CD290" w14:textId="147669CD" w:rsidR="00D563C5" w:rsidRPr="00AC5065" w:rsidRDefault="00D563C5" w:rsidP="0033054F">
            <w:pPr>
              <w:rPr>
                <w:rFonts w:ascii="Arial" w:hAnsi="Arial" w:cs="Arial"/>
                <w:i/>
                <w:sz w:val="16"/>
                <w:szCs w:val="16"/>
              </w:rPr>
            </w:pPr>
            <w:r>
              <w:rPr>
                <w:rFonts w:ascii="Arial" w:hAnsi="Arial" w:cs="Arial"/>
                <w:i/>
                <w:sz w:val="16"/>
                <w:szCs w:val="16"/>
              </w:rPr>
              <w:t>Preceded by header and succeeded by footer as shown below</w:t>
            </w:r>
          </w:p>
        </w:tc>
      </w:tr>
      <w:tr w:rsidR="00D563C5" w:rsidRPr="00AC5065" w14:paraId="6159443A" w14:textId="092B355B" w:rsidTr="00D563C5">
        <w:trPr>
          <w:trHeight w:val="689"/>
        </w:trPr>
        <w:tc>
          <w:tcPr>
            <w:tcW w:w="919" w:type="dxa"/>
            <w:shd w:val="clear" w:color="auto" w:fill="F2F2F2" w:themeFill="background1" w:themeFillShade="F2"/>
          </w:tcPr>
          <w:p w14:paraId="7D68F557" w14:textId="77777777" w:rsidR="00D563C5" w:rsidRPr="00AC5065" w:rsidRDefault="00D563C5" w:rsidP="0033054F">
            <w:pPr>
              <w:rPr>
                <w:rFonts w:ascii="Arial" w:hAnsi="Arial" w:cs="Arial"/>
                <w:b/>
                <w:sz w:val="16"/>
                <w:szCs w:val="16"/>
              </w:rPr>
            </w:pPr>
            <w:r w:rsidRPr="00AC5065">
              <w:rPr>
                <w:rFonts w:ascii="Arial" w:hAnsi="Arial" w:cs="Arial"/>
                <w:b/>
                <w:sz w:val="16"/>
                <w:szCs w:val="16"/>
              </w:rPr>
              <w:t>Example</w:t>
            </w:r>
          </w:p>
        </w:tc>
        <w:tc>
          <w:tcPr>
            <w:tcW w:w="5172" w:type="dxa"/>
          </w:tcPr>
          <w:p w14:paraId="4403EF84" w14:textId="43F1A431" w:rsidR="00D563C5" w:rsidRPr="00AC5065" w:rsidRDefault="00D563C5" w:rsidP="00A43C3F">
            <w:pPr>
              <w:contextualSpacing/>
              <w:rPr>
                <w:rFonts w:ascii="Arial" w:hAnsi="Arial" w:cs="Arial"/>
                <w:sz w:val="16"/>
                <w:szCs w:val="16"/>
                <w:lang w:val="nb-NO"/>
              </w:rPr>
            </w:pPr>
            <w:r w:rsidRPr="00AC5065">
              <w:rPr>
                <w:rFonts w:ascii="Arial" w:hAnsi="Arial" w:cs="Arial"/>
                <w:sz w:val="16"/>
                <w:szCs w:val="16"/>
                <w:lang w:val="nb-NO"/>
              </w:rPr>
              <w:t xml:space="preserve">FPGA_REQ_1, Baudrate 9k6, </w:t>
            </w:r>
            <w:r>
              <w:rPr>
                <w:rFonts w:ascii="Arial" w:hAnsi="Arial" w:cs="Arial"/>
                <w:sz w:val="16"/>
                <w:szCs w:val="16"/>
                <w:lang w:val="nb-NO"/>
              </w:rPr>
              <w:t>T</w:t>
            </w:r>
            <w:r w:rsidR="00676938">
              <w:rPr>
                <w:rFonts w:ascii="Arial" w:hAnsi="Arial" w:cs="Arial"/>
                <w:sz w:val="16"/>
                <w:szCs w:val="16"/>
                <w:lang w:val="nb-NO"/>
              </w:rPr>
              <w:t>C</w:t>
            </w:r>
            <w:r>
              <w:rPr>
                <w:rFonts w:ascii="Arial" w:hAnsi="Arial" w:cs="Arial"/>
                <w:sz w:val="16"/>
                <w:szCs w:val="16"/>
                <w:lang w:val="nb-NO"/>
              </w:rPr>
              <w:t>_</w:t>
            </w:r>
            <w:r w:rsidRPr="00AC5065">
              <w:rPr>
                <w:rFonts w:ascii="Arial" w:hAnsi="Arial" w:cs="Arial"/>
                <w:sz w:val="16"/>
                <w:szCs w:val="16"/>
                <w:lang w:val="nb-NO"/>
              </w:rPr>
              <w:t>UART_1</w:t>
            </w:r>
          </w:p>
          <w:p w14:paraId="66086FD8" w14:textId="2834B59B" w:rsidR="00D563C5" w:rsidRPr="00AC5065" w:rsidRDefault="00D563C5" w:rsidP="00786B71">
            <w:pPr>
              <w:contextualSpacing/>
              <w:rPr>
                <w:rFonts w:ascii="Arial" w:hAnsi="Arial" w:cs="Arial"/>
                <w:sz w:val="16"/>
                <w:szCs w:val="16"/>
                <w:lang w:val="nb-NO"/>
              </w:rPr>
            </w:pPr>
            <w:r w:rsidRPr="00AC5065">
              <w:rPr>
                <w:rFonts w:ascii="Arial" w:hAnsi="Arial" w:cs="Arial"/>
                <w:sz w:val="16"/>
                <w:szCs w:val="16"/>
                <w:lang w:val="nb-NO"/>
              </w:rPr>
              <w:t xml:space="preserve">FPGA_REQ_2, Baudrate </w:t>
            </w:r>
            <w:r>
              <w:rPr>
                <w:rFonts w:ascii="Arial" w:hAnsi="Arial" w:cs="Arial"/>
                <w:sz w:val="16"/>
                <w:szCs w:val="16"/>
                <w:lang w:val="nb-NO"/>
              </w:rPr>
              <w:t>1</w:t>
            </w:r>
            <w:r w:rsidRPr="00AC5065">
              <w:rPr>
                <w:rFonts w:ascii="Arial" w:hAnsi="Arial" w:cs="Arial"/>
                <w:sz w:val="16"/>
                <w:szCs w:val="16"/>
                <w:lang w:val="nb-NO"/>
              </w:rPr>
              <w:t>9k</w:t>
            </w:r>
            <w:r>
              <w:rPr>
                <w:rFonts w:ascii="Arial" w:hAnsi="Arial" w:cs="Arial"/>
                <w:sz w:val="16"/>
                <w:szCs w:val="16"/>
                <w:lang w:val="nb-NO"/>
              </w:rPr>
              <w:t>2</w:t>
            </w:r>
            <w:r w:rsidRPr="00AC5065">
              <w:rPr>
                <w:rFonts w:ascii="Arial" w:hAnsi="Arial" w:cs="Arial"/>
                <w:sz w:val="16"/>
                <w:szCs w:val="16"/>
                <w:lang w:val="nb-NO"/>
              </w:rPr>
              <w:t xml:space="preserve">, </w:t>
            </w:r>
            <w:r>
              <w:rPr>
                <w:rFonts w:ascii="Arial" w:hAnsi="Arial" w:cs="Arial"/>
                <w:sz w:val="16"/>
                <w:szCs w:val="16"/>
                <w:lang w:val="nb-NO"/>
              </w:rPr>
              <w:t>T</w:t>
            </w:r>
            <w:r w:rsidR="00676938">
              <w:rPr>
                <w:rFonts w:ascii="Arial" w:hAnsi="Arial" w:cs="Arial"/>
                <w:sz w:val="16"/>
                <w:szCs w:val="16"/>
                <w:lang w:val="nb-NO"/>
              </w:rPr>
              <w:t>C</w:t>
            </w:r>
            <w:r>
              <w:rPr>
                <w:rFonts w:ascii="Arial" w:hAnsi="Arial" w:cs="Arial"/>
                <w:sz w:val="16"/>
                <w:szCs w:val="16"/>
                <w:lang w:val="nb-NO"/>
              </w:rPr>
              <w:t>_</w:t>
            </w:r>
            <w:r w:rsidRPr="00AC5065">
              <w:rPr>
                <w:rFonts w:ascii="Arial" w:hAnsi="Arial" w:cs="Arial"/>
                <w:sz w:val="16"/>
                <w:szCs w:val="16"/>
                <w:lang w:val="nb-NO"/>
              </w:rPr>
              <w:t>UART_1</w:t>
            </w:r>
          </w:p>
          <w:p w14:paraId="5CFFD27A" w14:textId="6C625E14" w:rsidR="00D563C5" w:rsidRPr="00AC5065" w:rsidRDefault="00D563C5" w:rsidP="00786B71">
            <w:pPr>
              <w:contextualSpacing/>
              <w:rPr>
                <w:rFonts w:ascii="Arial" w:hAnsi="Arial" w:cs="Arial"/>
                <w:sz w:val="16"/>
                <w:szCs w:val="16"/>
                <w:lang w:val="nb-NO"/>
              </w:rPr>
            </w:pPr>
            <w:r w:rsidRPr="00AC5065">
              <w:rPr>
                <w:rFonts w:ascii="Arial" w:hAnsi="Arial" w:cs="Arial"/>
                <w:sz w:val="16"/>
                <w:szCs w:val="16"/>
                <w:lang w:val="nb-NO"/>
              </w:rPr>
              <w:t>etc</w:t>
            </w:r>
            <w:r>
              <w:rPr>
                <w:rFonts w:ascii="Arial" w:hAnsi="Arial" w:cs="Arial"/>
                <w:sz w:val="16"/>
                <w:szCs w:val="16"/>
                <w:lang w:val="nb-NO"/>
              </w:rPr>
              <w:t>.</w:t>
            </w:r>
          </w:p>
        </w:tc>
        <w:tc>
          <w:tcPr>
            <w:tcW w:w="4810" w:type="dxa"/>
          </w:tcPr>
          <w:p w14:paraId="58A79319" w14:textId="245B3929" w:rsidR="00D563C5" w:rsidRPr="00E50862" w:rsidRDefault="00D563C5" w:rsidP="00E22132">
            <w:pPr>
              <w:rPr>
                <w:rFonts w:ascii="Arial" w:hAnsi="Arial" w:cs="Arial"/>
                <w:i/>
                <w:iCs/>
                <w:sz w:val="16"/>
                <w:szCs w:val="16"/>
                <w:lang w:val="en-US"/>
              </w:rPr>
            </w:pPr>
            <w:r w:rsidRPr="00E50862">
              <w:rPr>
                <w:rFonts w:ascii="Arial" w:hAnsi="Arial" w:cs="Arial"/>
                <w:i/>
                <w:iCs/>
                <w:sz w:val="16"/>
                <w:szCs w:val="16"/>
                <w:lang w:val="en-US"/>
              </w:rPr>
              <w:t>NOTE: &lt;note&gt;</w:t>
            </w:r>
          </w:p>
          <w:p w14:paraId="5AAC9204" w14:textId="3503BC5D" w:rsidR="00D563C5" w:rsidRPr="00E50862" w:rsidRDefault="00D563C5" w:rsidP="00E22132">
            <w:pPr>
              <w:rPr>
                <w:rFonts w:ascii="Arial" w:hAnsi="Arial" w:cs="Arial"/>
                <w:i/>
                <w:iCs/>
                <w:sz w:val="16"/>
                <w:szCs w:val="16"/>
                <w:lang w:val="en-US"/>
              </w:rPr>
            </w:pPr>
            <w:r w:rsidRPr="00E50862">
              <w:rPr>
                <w:rFonts w:ascii="Arial" w:hAnsi="Arial" w:cs="Arial"/>
                <w:i/>
                <w:iCs/>
                <w:sz w:val="16"/>
                <w:szCs w:val="16"/>
                <w:lang w:val="en-US"/>
              </w:rPr>
              <w:t>T</w:t>
            </w:r>
            <w:r>
              <w:rPr>
                <w:rFonts w:ascii="Arial" w:hAnsi="Arial" w:cs="Arial"/>
                <w:i/>
                <w:iCs/>
                <w:sz w:val="16"/>
                <w:szCs w:val="16"/>
                <w:lang w:val="en-US"/>
              </w:rPr>
              <w:t>ESTCASE_NAME</w:t>
            </w:r>
            <w:r w:rsidRPr="00E50862">
              <w:rPr>
                <w:rFonts w:ascii="Arial" w:hAnsi="Arial" w:cs="Arial"/>
                <w:i/>
                <w:iCs/>
                <w:sz w:val="16"/>
                <w:szCs w:val="16"/>
                <w:lang w:val="en-US"/>
              </w:rPr>
              <w:t>: &lt;name&gt;</w:t>
            </w:r>
          </w:p>
          <w:p w14:paraId="24A013BB" w14:textId="604F87C5" w:rsidR="00D563C5" w:rsidRPr="00E50862" w:rsidRDefault="00D563C5" w:rsidP="00E22132">
            <w:pPr>
              <w:rPr>
                <w:rFonts w:ascii="Arial" w:hAnsi="Arial" w:cs="Arial"/>
                <w:i/>
                <w:iCs/>
                <w:sz w:val="16"/>
                <w:szCs w:val="16"/>
                <w:lang w:val="en-US"/>
              </w:rPr>
            </w:pPr>
            <w:r>
              <w:rPr>
                <w:rFonts w:ascii="Arial" w:hAnsi="Arial" w:cs="Arial"/>
                <w:i/>
                <w:iCs/>
                <w:sz w:val="16"/>
                <w:szCs w:val="16"/>
                <w:lang w:val="en-US"/>
              </w:rPr>
              <w:t>DELIMITER</w:t>
            </w:r>
            <w:r w:rsidRPr="00E50862">
              <w:rPr>
                <w:rFonts w:ascii="Arial" w:hAnsi="Arial" w:cs="Arial"/>
                <w:i/>
                <w:iCs/>
                <w:sz w:val="16"/>
                <w:szCs w:val="16"/>
                <w:lang w:val="en-US"/>
              </w:rPr>
              <w:t xml:space="preserve">: &lt;single </w:t>
            </w:r>
            <w:r>
              <w:rPr>
                <w:rFonts w:ascii="Arial" w:hAnsi="Arial" w:cs="Arial"/>
                <w:i/>
                <w:iCs/>
                <w:sz w:val="16"/>
                <w:szCs w:val="16"/>
                <w:lang w:val="en-US"/>
              </w:rPr>
              <w:t>delimiter</w:t>
            </w:r>
            <w:r w:rsidRPr="00E50862">
              <w:rPr>
                <w:rFonts w:ascii="Arial" w:hAnsi="Arial" w:cs="Arial"/>
                <w:i/>
                <w:iCs/>
                <w:sz w:val="16"/>
                <w:szCs w:val="16"/>
                <w:lang w:val="en-US"/>
              </w:rPr>
              <w:t xml:space="preserve"> character&gt;</w:t>
            </w:r>
          </w:p>
          <w:p w14:paraId="2EE6BFC5" w14:textId="77777777" w:rsidR="00D563C5" w:rsidRDefault="00D563C5" w:rsidP="00E22132">
            <w:pPr>
              <w:rPr>
                <w:rFonts w:ascii="Arial" w:hAnsi="Arial" w:cs="Arial"/>
                <w:sz w:val="16"/>
                <w:szCs w:val="16"/>
                <w:lang w:val="en-US"/>
              </w:rPr>
            </w:pPr>
          </w:p>
          <w:p w14:paraId="2D8EDCCA" w14:textId="0927D1EE" w:rsidR="00D563C5" w:rsidRPr="000E6353" w:rsidRDefault="00D563C5" w:rsidP="00E22132">
            <w:pPr>
              <w:rPr>
                <w:rFonts w:ascii="Arial" w:hAnsi="Arial" w:cs="Arial"/>
                <w:sz w:val="16"/>
                <w:szCs w:val="16"/>
                <w:lang w:val="en-US"/>
              </w:rPr>
            </w:pPr>
            <w:r w:rsidRPr="000E6353">
              <w:rPr>
                <w:rFonts w:ascii="Arial" w:hAnsi="Arial" w:cs="Arial"/>
                <w:sz w:val="16"/>
                <w:szCs w:val="16"/>
                <w:lang w:val="en-US"/>
              </w:rPr>
              <w:t>FPGA_REQ_1, T</w:t>
            </w:r>
            <w:r w:rsidR="00676938">
              <w:rPr>
                <w:rFonts w:ascii="Arial" w:hAnsi="Arial" w:cs="Arial"/>
                <w:sz w:val="16"/>
                <w:szCs w:val="16"/>
                <w:lang w:val="en-US"/>
              </w:rPr>
              <w:t>C</w:t>
            </w:r>
            <w:r w:rsidRPr="000E6353">
              <w:rPr>
                <w:rFonts w:ascii="Arial" w:hAnsi="Arial" w:cs="Arial"/>
                <w:sz w:val="16"/>
                <w:szCs w:val="16"/>
                <w:lang w:val="en-US"/>
              </w:rPr>
              <w:t>_UART_1, PASS</w:t>
            </w:r>
          </w:p>
          <w:p w14:paraId="5CB8F6B1" w14:textId="57AD4A09" w:rsidR="00D563C5" w:rsidRPr="0071416D" w:rsidRDefault="00D563C5" w:rsidP="00786B71">
            <w:pPr>
              <w:rPr>
                <w:rFonts w:ascii="Arial" w:hAnsi="Arial" w:cs="Arial"/>
                <w:sz w:val="16"/>
                <w:szCs w:val="16"/>
                <w:lang w:val="nb-NO"/>
              </w:rPr>
            </w:pPr>
            <w:r w:rsidRPr="0071416D">
              <w:rPr>
                <w:rFonts w:ascii="Arial" w:hAnsi="Arial" w:cs="Arial"/>
                <w:sz w:val="16"/>
                <w:szCs w:val="16"/>
                <w:lang w:val="nb-NO"/>
              </w:rPr>
              <w:t>FPGA_REQ_2, T</w:t>
            </w:r>
            <w:r w:rsidR="00676938">
              <w:rPr>
                <w:rFonts w:ascii="Arial" w:hAnsi="Arial" w:cs="Arial"/>
                <w:sz w:val="16"/>
                <w:szCs w:val="16"/>
                <w:lang w:val="nb-NO"/>
              </w:rPr>
              <w:t>C</w:t>
            </w:r>
            <w:r w:rsidRPr="0071416D">
              <w:rPr>
                <w:rFonts w:ascii="Arial" w:hAnsi="Arial" w:cs="Arial"/>
                <w:sz w:val="16"/>
                <w:szCs w:val="16"/>
                <w:lang w:val="nb-NO"/>
              </w:rPr>
              <w:t>_UART_2, FAIL</w:t>
            </w:r>
          </w:p>
          <w:p w14:paraId="15E439C4" w14:textId="14C013CA" w:rsidR="00D563C5" w:rsidRPr="0071416D" w:rsidRDefault="00D563C5" w:rsidP="00786B71">
            <w:pPr>
              <w:rPr>
                <w:rFonts w:ascii="Arial" w:hAnsi="Arial" w:cs="Arial"/>
                <w:sz w:val="16"/>
                <w:szCs w:val="16"/>
                <w:lang w:val="nb-NO"/>
              </w:rPr>
            </w:pPr>
            <w:r w:rsidRPr="0071416D">
              <w:rPr>
                <w:rFonts w:ascii="Arial" w:hAnsi="Arial" w:cs="Arial"/>
                <w:sz w:val="16"/>
                <w:szCs w:val="16"/>
                <w:lang w:val="nb-NO"/>
              </w:rPr>
              <w:t>etc.</w:t>
            </w:r>
          </w:p>
          <w:p w14:paraId="11FAEC94" w14:textId="2E8210C1" w:rsidR="00D563C5" w:rsidRPr="00CA7D6F" w:rsidRDefault="00D563C5" w:rsidP="00786B71">
            <w:pPr>
              <w:rPr>
                <w:rFonts w:ascii="Arial" w:hAnsi="Arial" w:cs="Arial"/>
                <w:i/>
                <w:iCs/>
                <w:sz w:val="16"/>
                <w:szCs w:val="16"/>
                <w:lang w:val="en-US"/>
              </w:rPr>
            </w:pPr>
            <w:r w:rsidRPr="00CA7D6F">
              <w:rPr>
                <w:rFonts w:ascii="Arial" w:hAnsi="Arial" w:cs="Arial"/>
                <w:i/>
                <w:iCs/>
                <w:sz w:val="16"/>
                <w:szCs w:val="16"/>
                <w:lang w:val="en-US"/>
              </w:rPr>
              <w:t>SUMMARY</w:t>
            </w:r>
            <w:r>
              <w:rPr>
                <w:rFonts w:ascii="Arial" w:hAnsi="Arial" w:cs="Arial"/>
                <w:i/>
                <w:iCs/>
                <w:sz w:val="16"/>
                <w:szCs w:val="16"/>
                <w:lang w:val="en-US"/>
              </w:rPr>
              <w:t>,</w:t>
            </w:r>
            <w:r w:rsidRPr="00CA7D6F">
              <w:rPr>
                <w:rFonts w:ascii="Arial" w:hAnsi="Arial" w:cs="Arial"/>
                <w:i/>
                <w:iCs/>
                <w:sz w:val="16"/>
                <w:szCs w:val="16"/>
                <w:lang w:val="en-US"/>
              </w:rPr>
              <w:t xml:space="preserve"> &lt;testcase-name&gt;, PASS|FAIL</w:t>
            </w:r>
          </w:p>
        </w:tc>
      </w:tr>
    </w:tbl>
    <w:p w14:paraId="32957E68" w14:textId="24BE1E17" w:rsidR="001D6424" w:rsidRPr="00AC5065" w:rsidRDefault="00805C29" w:rsidP="0029702C">
      <w:pPr>
        <w:rPr>
          <w:rFonts w:ascii="Arial" w:hAnsi="Arial" w:cs="Arial"/>
          <w:sz w:val="8"/>
        </w:rPr>
      </w:pPr>
      <w:ins w:id="22" w:author="Author">
        <w:r>
          <w:rPr>
            <w:noProof/>
          </w:rPr>
          <mc:AlternateContent>
            <mc:Choice Requires="wps">
              <w:drawing>
                <wp:anchor distT="0" distB="0" distL="114300" distR="114300" simplePos="0" relativeHeight="251702784" behindDoc="0" locked="0" layoutInCell="1" allowOverlap="1" wp14:anchorId="2F4107C1" wp14:editId="7F4C1AD2">
                  <wp:simplePos x="0" y="0"/>
                  <wp:positionH relativeFrom="column">
                    <wp:posOffset>7391</wp:posOffset>
                  </wp:positionH>
                  <wp:positionV relativeFrom="paragraph">
                    <wp:posOffset>1244422</wp:posOffset>
                  </wp:positionV>
                  <wp:extent cx="9577143" cy="419725"/>
                  <wp:effectExtent l="0" t="0" r="0" b="0"/>
                  <wp:wrapNone/>
                  <wp:docPr id="8" name="Tekstboks 8"/>
                  <wp:cNvGraphicFramePr/>
                  <a:graphic xmlns:a="http://schemas.openxmlformats.org/drawingml/2006/main">
                    <a:graphicData uri="http://schemas.microsoft.com/office/word/2010/wordprocessingShape">
                      <wps:wsp>
                        <wps:cNvSpPr txBox="1"/>
                        <wps:spPr>
                          <a:xfrm>
                            <a:off x="0" y="0"/>
                            <a:ext cx="9577143" cy="419725"/>
                          </a:xfrm>
                          <a:prstGeom prst="rect">
                            <a:avLst/>
                          </a:prstGeom>
                          <a:solidFill>
                            <a:schemeClr val="lt1"/>
                          </a:solidFill>
                          <a:ln w="6350">
                            <a:noFill/>
                          </a:ln>
                        </wps:spPr>
                        <wps:txbx>
                          <w:txbxContent>
                            <w:p w14:paraId="38C830C2" w14:textId="1487A883" w:rsidR="0004699C" w:rsidRDefault="0004699C" w:rsidP="00805C29">
                              <w:pPr>
                                <w:rPr>
                                  <w:rFonts w:ascii="Arial" w:hAnsi="Arial" w:cs="Arial"/>
                                  <w:noProof/>
                                  <w:lang w:eastAsia="nb-NO"/>
                                </w:rPr>
                              </w:pPr>
                              <w:r w:rsidRPr="00AC5065">
                                <w:rPr>
                                  <w:rFonts w:ascii="Arial" w:hAnsi="Arial" w:cs="Arial"/>
                                  <w:noProof/>
                                  <w:lang w:eastAsia="nb-NO"/>
                                </w:rPr>
                                <w:t>NOTE</w:t>
                              </w:r>
                              <w:r w:rsidR="00EB5570">
                                <w:rPr>
                                  <w:rFonts w:ascii="Arial" w:hAnsi="Arial" w:cs="Arial"/>
                                  <w:noProof/>
                                  <w:lang w:eastAsia="nb-NO"/>
                                </w:rPr>
                                <w:t xml:space="preserve"> 1</w:t>
                              </w:r>
                              <w:r w:rsidRPr="00AC5065">
                                <w:rPr>
                                  <w:rFonts w:ascii="Arial" w:hAnsi="Arial" w:cs="Arial"/>
                                  <w:noProof/>
                                  <w:lang w:eastAsia="nb-NO"/>
                                </w:rPr>
                                <w:t>: The CSV separator may be set to any separator character.</w:t>
                              </w:r>
                              <w:r>
                                <w:rPr>
                                  <w:rFonts w:ascii="Arial" w:hAnsi="Arial" w:cs="Arial"/>
                                  <w:noProof/>
                                  <w:lang w:eastAsia="nb-NO"/>
                                </w:rPr>
                                <w:t xml:space="preserve"> Default is ‘,’ but may be changed in VHDL (see ch </w:t>
                              </w:r>
                              <w:r>
                                <w:rPr>
                                  <w:rFonts w:ascii="Arial" w:hAnsi="Arial" w:cs="Arial"/>
                                  <w:noProof/>
                                  <w:lang w:eastAsia="nb-NO"/>
                                </w:rPr>
                                <w:fldChar w:fldCharType="begin"/>
                              </w:r>
                              <w:r>
                                <w:rPr>
                                  <w:rFonts w:ascii="Arial" w:hAnsi="Arial" w:cs="Arial"/>
                                  <w:noProof/>
                                  <w:lang w:eastAsia="nb-NO"/>
                                </w:rPr>
                                <w:instrText xml:space="preserve"> REF _Ref31619435 \r \h </w:instrText>
                              </w:r>
                              <w:r>
                                <w:rPr>
                                  <w:rFonts w:ascii="Arial" w:hAnsi="Arial" w:cs="Arial"/>
                                  <w:noProof/>
                                  <w:lang w:eastAsia="nb-NO"/>
                                </w:rPr>
                              </w:r>
                              <w:r>
                                <w:rPr>
                                  <w:rFonts w:ascii="Arial" w:hAnsi="Arial" w:cs="Arial"/>
                                  <w:noProof/>
                                  <w:lang w:eastAsia="nb-NO"/>
                                </w:rPr>
                                <w:fldChar w:fldCharType="separate"/>
                              </w:r>
                              <w:r w:rsidR="0032430D">
                                <w:rPr>
                                  <w:rFonts w:ascii="Arial" w:hAnsi="Arial" w:cs="Arial"/>
                                  <w:noProof/>
                                  <w:lang w:eastAsia="nb-NO"/>
                                </w:rPr>
                                <w:t>9.2</w:t>
                              </w:r>
                              <w:r>
                                <w:rPr>
                                  <w:rFonts w:ascii="Arial" w:hAnsi="Arial" w:cs="Arial"/>
                                  <w:noProof/>
                                  <w:lang w:eastAsia="nb-NO"/>
                                </w:rPr>
                                <w:fldChar w:fldCharType="end"/>
                              </w:r>
                              <w:r>
                                <w:rPr>
                                  <w:rFonts w:ascii="Arial" w:hAnsi="Arial" w:cs="Arial"/>
                                  <w:noProof/>
                                  <w:lang w:eastAsia="nb-NO"/>
                                </w:rPr>
                                <w:t>). Delimiter is written to partial coverage file.</w:t>
                              </w:r>
                            </w:p>
                            <w:p w14:paraId="6392B488" w14:textId="4D17FEAA" w:rsidR="00EB5570" w:rsidRDefault="00EB5570" w:rsidP="00805C29">
                              <w:r>
                                <w:rPr>
                                  <w:rFonts w:ascii="Arial" w:hAnsi="Arial" w:cs="Arial"/>
                                  <w:noProof/>
                                  <w:lang w:eastAsia="nb-NO"/>
                                </w:rPr>
                                <w:t xml:space="preserve">NOTE 2: A requirement can be omitted from specification coverage </w:t>
                              </w:r>
                              <w:r w:rsidR="00F6763C">
                                <w:rPr>
                                  <w:rFonts w:ascii="Arial" w:hAnsi="Arial" w:cs="Arial"/>
                                  <w:noProof/>
                                  <w:lang w:eastAsia="nb-NO"/>
                                </w:rPr>
                                <w:t xml:space="preserve">post-processing script </w:t>
                              </w:r>
                              <w:r>
                                <w:rPr>
                                  <w:rFonts w:ascii="Arial" w:hAnsi="Arial" w:cs="Arial"/>
                                  <w:noProof/>
                                  <w:lang w:eastAsia="nb-NO"/>
                                </w:rPr>
                                <w:t>by adding a ‘#’ in front of the requirement name, e.g. ‘#FPGA_REQ_1’.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F4107C1" id="_x0000_t202" coordsize="21600,21600" o:spt="202" path="m,l,21600r21600,l21600,xe">
                  <v:stroke joinstyle="miter"/>
                  <v:path gradientshapeok="t" o:connecttype="rect"/>
                </v:shapetype>
                <v:shape id="Tekstboks 8" o:spid="_x0000_s1026" type="#_x0000_t202" style="position:absolute;margin-left:.6pt;margin-top:98pt;width:754.1pt;height:33.05pt;z-index:25170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" fillcolor="white [3201]" stroked="f" strokeweight=".5pt">
                  <v:textbox>
                    <w:txbxContent>
                      <w:p w14:paraId="38C830C2" w14:textId="1487A883" w:rsidR="0004699C" w:rsidRDefault="0004699C" w:rsidP="00805C29">
                        <w:pPr>
                          <w:rPr>
                            <w:rFonts w:ascii="Arial" w:hAnsi="Arial" w:cs="Arial"/>
                            <w:noProof/>
                            <w:lang w:eastAsia="nb-NO"/>
                          </w:rPr>
                        </w:pPr>
                        <w:r w:rsidRPr="00AC5065">
                          <w:rPr>
                            <w:rFonts w:ascii="Arial" w:hAnsi="Arial" w:cs="Arial"/>
                            <w:noProof/>
                            <w:lang w:eastAsia="nb-NO"/>
                          </w:rPr>
                          <w:t>NOTE</w:t>
                        </w:r>
                        <w:r w:rsidR="00EB5570">
                          <w:rPr>
                            <w:rFonts w:ascii="Arial" w:hAnsi="Arial" w:cs="Arial"/>
                            <w:noProof/>
                            <w:lang w:eastAsia="nb-NO"/>
                          </w:rPr>
                          <w:t xml:space="preserve"> 1</w:t>
                        </w:r>
                        <w:r w:rsidRPr="00AC5065">
                          <w:rPr>
                            <w:rFonts w:ascii="Arial" w:hAnsi="Arial" w:cs="Arial"/>
                            <w:noProof/>
                            <w:lang w:eastAsia="nb-NO"/>
                          </w:rPr>
                          <w:t>: The CSV separator may be set to any separator character.</w:t>
                        </w:r>
                        <w:r>
                          <w:rPr>
                            <w:rFonts w:ascii="Arial" w:hAnsi="Arial" w:cs="Arial"/>
                            <w:noProof/>
                            <w:lang w:eastAsia="nb-NO"/>
                          </w:rPr>
                          <w:t xml:space="preserve"> Default is ‘,’ but may be changed in VHDL (see ch </w:t>
                        </w:r>
                        <w:r>
                          <w:rPr>
                            <w:rFonts w:ascii="Arial" w:hAnsi="Arial" w:cs="Arial"/>
                            <w:noProof/>
                            <w:lang w:eastAsia="nb-NO"/>
                          </w:rPr>
                          <w:fldChar w:fldCharType="begin"/>
                        </w:r>
                        <w:r>
                          <w:rPr>
                            <w:rFonts w:ascii="Arial" w:hAnsi="Arial" w:cs="Arial"/>
                            <w:noProof/>
                            <w:lang w:eastAsia="nb-NO"/>
                          </w:rPr>
                          <w:instrText xml:space="preserve"> REF _Ref31619435 \r \h </w:instrText>
                        </w:r>
                        <w:r>
                          <w:rPr>
                            <w:rFonts w:ascii="Arial" w:hAnsi="Arial" w:cs="Arial"/>
                            <w:noProof/>
                            <w:lang w:eastAsia="nb-NO"/>
                          </w:rPr>
                        </w:r>
                        <w:r>
                          <w:rPr>
                            <w:rFonts w:ascii="Arial" w:hAnsi="Arial" w:cs="Arial"/>
                            <w:noProof/>
                            <w:lang w:eastAsia="nb-NO"/>
                          </w:rPr>
                          <w:fldChar w:fldCharType="separate"/>
                        </w:r>
                        <w:r w:rsidR="0032430D">
                          <w:rPr>
                            <w:rFonts w:ascii="Arial" w:hAnsi="Arial" w:cs="Arial"/>
                            <w:noProof/>
                            <w:lang w:eastAsia="nb-NO"/>
                          </w:rPr>
                          <w:t>9.2</w:t>
                        </w:r>
                        <w:r>
                          <w:rPr>
                            <w:rFonts w:ascii="Arial" w:hAnsi="Arial" w:cs="Arial"/>
                            <w:noProof/>
                            <w:lang w:eastAsia="nb-NO"/>
                          </w:rPr>
                          <w:fldChar w:fldCharType="end"/>
                        </w:r>
                        <w:r>
                          <w:rPr>
                            <w:rFonts w:ascii="Arial" w:hAnsi="Arial" w:cs="Arial"/>
                            <w:noProof/>
                            <w:lang w:eastAsia="nb-NO"/>
                          </w:rPr>
                          <w:t>). Delimiter is written to partial coverage file.</w:t>
                        </w:r>
                      </w:p>
                      <w:p w14:paraId="6392B488" w14:textId="4D17FEAA" w:rsidR="00EB5570" w:rsidRDefault="00EB5570" w:rsidP="00805C29">
                        <w:r>
                          <w:rPr>
                            <w:rFonts w:ascii="Arial" w:hAnsi="Arial" w:cs="Arial"/>
                            <w:noProof/>
                            <w:lang w:eastAsia="nb-NO"/>
                          </w:rPr>
                          <w:t xml:space="preserve">NOTE 2: A requirement can be omitted from specification coverage </w:t>
                        </w:r>
                        <w:r w:rsidR="00F6763C">
                          <w:rPr>
                            <w:rFonts w:ascii="Arial" w:hAnsi="Arial" w:cs="Arial"/>
                            <w:noProof/>
                            <w:lang w:eastAsia="nb-NO"/>
                          </w:rPr>
                          <w:t xml:space="preserve">post-processing script </w:t>
                        </w:r>
                        <w:r>
                          <w:rPr>
                            <w:rFonts w:ascii="Arial" w:hAnsi="Arial" w:cs="Arial"/>
                            <w:noProof/>
                            <w:lang w:eastAsia="nb-NO"/>
                          </w:rPr>
                          <w:t>by adding a ‘#’ in front of the requirement name, e.g. ‘#FPGA_REQ_1’.</w:t>
                        </w:r>
                      </w:p>
                    </w:txbxContent>
                  </v:textbox>
                </v:shape>
              </w:pict>
            </mc:Fallback>
          </mc:AlternateContent>
        </w:r>
      </w:ins>
    </w:p>
    <w:tbl>
      <w:tblPr>
        <w:tblStyle w:val="TableGrid"/>
        <w:tblpPr w:leftFromText="141" w:rightFromText="141" w:vertAnchor="text" w:horzAnchor="margin" w:tblpY="-17"/>
        <w:tblW w:w="15129" w:type="dxa"/>
        <w:tblLook w:val="04A0" w:firstRow="1" w:lastRow="0" w:firstColumn="1" w:lastColumn="0" w:noHBand="0" w:noVBand="1"/>
      </w:tblPr>
      <w:tblGrid>
        <w:gridCol w:w="963"/>
        <w:gridCol w:w="5128"/>
        <w:gridCol w:w="4819"/>
        <w:gridCol w:w="4219"/>
      </w:tblGrid>
      <w:tr w:rsidR="00805C29" w:rsidRPr="00AC5065" w14:paraId="17EE1EA4" w14:textId="77777777" w:rsidTr="00805C29">
        <w:trPr>
          <w:ins w:id="23" w:author="Author"/>
        </w:trPr>
        <w:tc>
          <w:tcPr>
            <w:tcW w:w="963" w:type="dxa"/>
            <w:shd w:val="clear" w:color="auto" w:fill="F2F2F2" w:themeFill="background1" w:themeFillShade="F2"/>
          </w:tcPr>
          <w:p w14:paraId="60A65BDE" w14:textId="77777777" w:rsidR="00805C29" w:rsidRPr="00AC5065" w:rsidRDefault="00805C29" w:rsidP="00805C29">
            <w:pPr>
              <w:rPr>
                <w:ins w:id="24" w:author="Author"/>
                <w:rFonts w:ascii="Arial" w:hAnsi="Arial" w:cs="Arial"/>
                <w:b/>
                <w:sz w:val="16"/>
                <w:szCs w:val="16"/>
              </w:rPr>
            </w:pPr>
            <w:ins w:id="25" w:author="Author">
              <w:r w:rsidRPr="00AC5065">
                <w:rPr>
                  <w:rFonts w:ascii="Arial" w:hAnsi="Arial" w:cs="Arial"/>
                  <w:b/>
                  <w:sz w:val="16"/>
                  <w:szCs w:val="16"/>
                </w:rPr>
                <w:t>File</w:t>
              </w:r>
            </w:ins>
          </w:p>
        </w:tc>
        <w:tc>
          <w:tcPr>
            <w:tcW w:w="5128" w:type="dxa"/>
          </w:tcPr>
          <w:p w14:paraId="691F362D" w14:textId="77777777" w:rsidR="00805C29" w:rsidRPr="00AC5065" w:rsidRDefault="00805C29" w:rsidP="00805C29">
            <w:pPr>
              <w:rPr>
                <w:ins w:id="26" w:author="Author"/>
                <w:rFonts w:ascii="Arial" w:hAnsi="Arial" w:cs="Arial"/>
                <w:b/>
                <w:bCs/>
                <w:sz w:val="16"/>
                <w:szCs w:val="16"/>
              </w:rPr>
            </w:pPr>
            <w:ins w:id="27" w:author="Author">
              <w:r w:rsidRPr="00AC5065">
                <w:rPr>
                  <w:rFonts w:ascii="Arial" w:hAnsi="Arial" w:cs="Arial"/>
                  <w:b/>
                  <w:bCs/>
                  <w:sz w:val="16"/>
                  <w:szCs w:val="16"/>
                </w:rPr>
                <w:t>Optional: Requirement map file (‘</w:t>
              </w:r>
              <w:proofErr w:type="spellStart"/>
              <w:r w:rsidRPr="00AC5065">
                <w:rPr>
                  <w:rFonts w:ascii="Arial" w:hAnsi="Arial" w:cs="Arial"/>
                  <w:b/>
                  <w:bCs/>
                  <w:sz w:val="16"/>
                  <w:szCs w:val="16"/>
                </w:rPr>
                <w:t>req_map</w:t>
              </w:r>
              <w:proofErr w:type="spellEnd"/>
              <w:r w:rsidRPr="00AC5065">
                <w:rPr>
                  <w:rFonts w:ascii="Arial" w:hAnsi="Arial" w:cs="Arial"/>
                  <w:b/>
                  <w:bCs/>
                  <w:sz w:val="16"/>
                  <w:szCs w:val="16"/>
                </w:rPr>
                <w:t>’</w:t>
              </w:r>
              <w:proofErr w:type="gramStart"/>
              <w:r w:rsidRPr="00AC5065">
                <w:rPr>
                  <w:rFonts w:ascii="Arial" w:hAnsi="Arial" w:cs="Arial"/>
                  <w:b/>
                  <w:bCs/>
                  <w:sz w:val="16"/>
                  <w:szCs w:val="16"/>
                </w:rPr>
                <w:t>) ,</w:t>
              </w:r>
              <w:proofErr w:type="gramEnd"/>
              <w:r w:rsidRPr="00AC5065">
                <w:rPr>
                  <w:rFonts w:ascii="Arial" w:hAnsi="Arial" w:cs="Arial"/>
                  <w:b/>
                  <w:bCs/>
                  <w:sz w:val="16"/>
                  <w:szCs w:val="16"/>
                </w:rPr>
                <w:t xml:space="preserve"> CSV</w:t>
              </w:r>
            </w:ins>
          </w:p>
        </w:tc>
        <w:tc>
          <w:tcPr>
            <w:tcW w:w="4819" w:type="dxa"/>
          </w:tcPr>
          <w:p w14:paraId="6D6E5714" w14:textId="77777777" w:rsidR="00805C29" w:rsidRPr="00AC5065" w:rsidRDefault="00805C29" w:rsidP="00805C29">
            <w:pPr>
              <w:rPr>
                <w:ins w:id="28" w:author="Author"/>
                <w:rFonts w:ascii="Arial" w:hAnsi="Arial" w:cs="Arial"/>
                <w:b/>
                <w:bCs/>
                <w:sz w:val="16"/>
                <w:szCs w:val="16"/>
              </w:rPr>
            </w:pPr>
            <w:ins w:id="29" w:author="Author">
              <w:r w:rsidRPr="00AC5065">
                <w:rPr>
                  <w:rFonts w:ascii="Arial" w:hAnsi="Arial" w:cs="Arial"/>
                  <w:b/>
                  <w:bCs/>
                  <w:sz w:val="16"/>
                  <w:szCs w:val="16"/>
                </w:rPr>
                <w:t xml:space="preserve">Optional: </w:t>
              </w:r>
              <w:r>
                <w:rPr>
                  <w:rFonts w:ascii="Arial" w:hAnsi="Arial" w:cs="Arial"/>
                  <w:b/>
                  <w:bCs/>
                  <w:sz w:val="16"/>
                  <w:szCs w:val="16"/>
                </w:rPr>
                <w:t>Partial coverage</w:t>
              </w:r>
              <w:r w:rsidRPr="00AC5065">
                <w:rPr>
                  <w:rFonts w:ascii="Arial" w:hAnsi="Arial" w:cs="Arial"/>
                  <w:b/>
                  <w:bCs/>
                  <w:sz w:val="16"/>
                  <w:szCs w:val="16"/>
                </w:rPr>
                <w:t xml:space="preserve"> </w:t>
              </w:r>
              <w:r>
                <w:rPr>
                  <w:rFonts w:ascii="Arial" w:hAnsi="Arial" w:cs="Arial"/>
                  <w:b/>
                  <w:bCs/>
                  <w:sz w:val="16"/>
                  <w:szCs w:val="16"/>
                </w:rPr>
                <w:t>l</w:t>
              </w:r>
              <w:r w:rsidRPr="00AC5065">
                <w:rPr>
                  <w:rFonts w:ascii="Arial" w:hAnsi="Arial" w:cs="Arial"/>
                  <w:b/>
                  <w:bCs/>
                  <w:sz w:val="16"/>
                  <w:szCs w:val="16"/>
                </w:rPr>
                <w:t>ist file (</w:t>
              </w:r>
              <w:r>
                <w:rPr>
                  <w:rFonts w:ascii="Arial" w:hAnsi="Arial" w:cs="Arial"/>
                  <w:b/>
                  <w:bCs/>
                  <w:sz w:val="16"/>
                  <w:szCs w:val="16"/>
                </w:rPr>
                <w:t>‘</w:t>
              </w:r>
              <w:proofErr w:type="spellStart"/>
              <w:r>
                <w:rPr>
                  <w:rFonts w:ascii="Arial" w:hAnsi="Arial" w:cs="Arial"/>
                  <w:b/>
                  <w:bCs/>
                  <w:sz w:val="16"/>
                  <w:szCs w:val="16"/>
                </w:rPr>
                <w:t>part</w:t>
              </w:r>
              <w:r w:rsidRPr="00AC5065">
                <w:rPr>
                  <w:rFonts w:ascii="Arial" w:hAnsi="Arial" w:cs="Arial"/>
                  <w:b/>
                  <w:bCs/>
                  <w:sz w:val="16"/>
                  <w:szCs w:val="16"/>
                </w:rPr>
                <w:t>_cov_list</w:t>
              </w:r>
              <w:proofErr w:type="spellEnd"/>
              <w:r w:rsidRPr="00AC5065">
                <w:rPr>
                  <w:rFonts w:ascii="Arial" w:hAnsi="Arial" w:cs="Arial"/>
                  <w:b/>
                  <w:bCs/>
                  <w:sz w:val="16"/>
                  <w:szCs w:val="16"/>
                </w:rPr>
                <w:t>’), TXT</w:t>
              </w:r>
            </w:ins>
          </w:p>
        </w:tc>
        <w:tc>
          <w:tcPr>
            <w:tcW w:w="4219" w:type="dxa"/>
          </w:tcPr>
          <w:p w14:paraId="3D0F8856" w14:textId="32D3C849" w:rsidR="00805C29" w:rsidRPr="00AC5065" w:rsidRDefault="00805C29" w:rsidP="00805C29">
            <w:pPr>
              <w:rPr>
                <w:ins w:id="30" w:author="Author"/>
                <w:rFonts w:ascii="Arial" w:hAnsi="Arial" w:cs="Arial"/>
                <w:b/>
                <w:bCs/>
                <w:sz w:val="16"/>
                <w:szCs w:val="16"/>
              </w:rPr>
            </w:pPr>
            <w:ins w:id="31" w:author="Author">
              <w:r w:rsidRPr="00AC5065">
                <w:rPr>
                  <w:rFonts w:ascii="Arial" w:hAnsi="Arial" w:cs="Arial"/>
                  <w:b/>
                  <w:bCs/>
                  <w:sz w:val="16"/>
                  <w:szCs w:val="16"/>
                </w:rPr>
                <w:t>Optional: Script config file, TXT</w:t>
              </w:r>
            </w:ins>
          </w:p>
        </w:tc>
      </w:tr>
      <w:tr w:rsidR="00805C29" w:rsidRPr="00AC5065" w14:paraId="1F00FB3C" w14:textId="77777777" w:rsidTr="00805C29">
        <w:trPr>
          <w:ins w:id="32" w:author="Author"/>
        </w:trPr>
        <w:tc>
          <w:tcPr>
            <w:tcW w:w="963" w:type="dxa"/>
            <w:shd w:val="clear" w:color="auto" w:fill="F2F2F2" w:themeFill="background1" w:themeFillShade="F2"/>
          </w:tcPr>
          <w:p w14:paraId="251A336D" w14:textId="77777777" w:rsidR="00805C29" w:rsidRPr="00AC5065" w:rsidRDefault="00805C29" w:rsidP="00805C29">
            <w:pPr>
              <w:rPr>
                <w:ins w:id="33" w:author="Author"/>
                <w:rFonts w:ascii="Arial" w:hAnsi="Arial" w:cs="Arial"/>
                <w:b/>
                <w:sz w:val="16"/>
                <w:szCs w:val="16"/>
              </w:rPr>
            </w:pPr>
            <w:ins w:id="34" w:author="Author">
              <w:r w:rsidRPr="00AC5065">
                <w:rPr>
                  <w:rFonts w:ascii="Arial" w:hAnsi="Arial" w:cs="Arial"/>
                  <w:b/>
                  <w:sz w:val="16"/>
                  <w:szCs w:val="16"/>
                </w:rPr>
                <w:t>Info</w:t>
              </w:r>
            </w:ins>
          </w:p>
        </w:tc>
        <w:tc>
          <w:tcPr>
            <w:tcW w:w="5128" w:type="dxa"/>
          </w:tcPr>
          <w:p w14:paraId="793398C3" w14:textId="77777777" w:rsidR="00805C29" w:rsidRPr="00AC5065" w:rsidRDefault="00805C29" w:rsidP="00805C29">
            <w:pPr>
              <w:rPr>
                <w:ins w:id="35" w:author="Author"/>
                <w:rFonts w:ascii="Arial" w:hAnsi="Arial" w:cs="Arial"/>
                <w:i/>
                <w:sz w:val="16"/>
                <w:szCs w:val="16"/>
              </w:rPr>
            </w:pPr>
            <w:ins w:id="36" w:author="Author">
              <w:r w:rsidRPr="00AC5065">
                <w:rPr>
                  <w:rFonts w:ascii="Arial" w:hAnsi="Arial" w:cs="Arial"/>
                  <w:i/>
                  <w:sz w:val="16"/>
                  <w:szCs w:val="16"/>
                </w:rPr>
                <w:t xml:space="preserve">Optional input to run_spec_cov.py </w:t>
              </w:r>
            </w:ins>
          </w:p>
        </w:tc>
        <w:tc>
          <w:tcPr>
            <w:tcW w:w="4819" w:type="dxa"/>
          </w:tcPr>
          <w:p w14:paraId="4B786B92" w14:textId="77777777" w:rsidR="00805C29" w:rsidRPr="00AC5065" w:rsidRDefault="00805C29" w:rsidP="00805C29">
            <w:pPr>
              <w:rPr>
                <w:ins w:id="37" w:author="Author"/>
                <w:rFonts w:ascii="Arial" w:hAnsi="Arial" w:cs="Arial"/>
                <w:i/>
                <w:sz w:val="16"/>
                <w:szCs w:val="16"/>
              </w:rPr>
            </w:pPr>
            <w:ins w:id="38" w:author="Author">
              <w:r w:rsidRPr="00AC5065">
                <w:rPr>
                  <w:rFonts w:ascii="Arial" w:hAnsi="Arial" w:cs="Arial"/>
                  <w:i/>
                  <w:sz w:val="16"/>
                  <w:szCs w:val="16"/>
                </w:rPr>
                <w:t>Optional input to run_spec_cov.py</w:t>
              </w:r>
            </w:ins>
          </w:p>
        </w:tc>
        <w:tc>
          <w:tcPr>
            <w:tcW w:w="4219" w:type="dxa"/>
          </w:tcPr>
          <w:p w14:paraId="65C3AE42" w14:textId="31574A4B" w:rsidR="00805C29" w:rsidRPr="00AC5065" w:rsidRDefault="00805C29" w:rsidP="00805C29">
            <w:pPr>
              <w:rPr>
                <w:ins w:id="39" w:author="Author"/>
                <w:rFonts w:ascii="Arial" w:hAnsi="Arial" w:cs="Arial"/>
                <w:i/>
                <w:sz w:val="16"/>
                <w:szCs w:val="16"/>
              </w:rPr>
            </w:pPr>
            <w:ins w:id="40" w:author="Author">
              <w:r w:rsidRPr="00AC5065">
                <w:rPr>
                  <w:rFonts w:ascii="Arial" w:hAnsi="Arial" w:cs="Arial"/>
                  <w:i/>
                  <w:sz w:val="16"/>
                  <w:szCs w:val="16"/>
                </w:rPr>
                <w:t>Optional input to run_spec_cov.py</w:t>
              </w:r>
            </w:ins>
          </w:p>
        </w:tc>
      </w:tr>
      <w:tr w:rsidR="00805C29" w:rsidRPr="00AC5065" w14:paraId="20148CCB" w14:textId="77777777" w:rsidTr="00805C29">
        <w:trPr>
          <w:ins w:id="41" w:author="Author"/>
        </w:trPr>
        <w:tc>
          <w:tcPr>
            <w:tcW w:w="963" w:type="dxa"/>
            <w:shd w:val="clear" w:color="auto" w:fill="F2F2F2" w:themeFill="background1" w:themeFillShade="F2"/>
          </w:tcPr>
          <w:p w14:paraId="03B2FDCC" w14:textId="77777777" w:rsidR="00805C29" w:rsidRPr="00AC5065" w:rsidRDefault="00805C29" w:rsidP="00805C29">
            <w:pPr>
              <w:rPr>
                <w:ins w:id="42" w:author="Author"/>
                <w:rFonts w:ascii="Arial" w:hAnsi="Arial" w:cs="Arial"/>
                <w:b/>
                <w:sz w:val="16"/>
                <w:szCs w:val="16"/>
              </w:rPr>
            </w:pPr>
            <w:ins w:id="43" w:author="Author">
              <w:r w:rsidRPr="00AC5065">
                <w:rPr>
                  <w:rFonts w:ascii="Arial" w:hAnsi="Arial" w:cs="Arial"/>
                  <w:b/>
                  <w:sz w:val="16"/>
                  <w:szCs w:val="16"/>
                </w:rPr>
                <w:t>Layout</w:t>
              </w:r>
            </w:ins>
          </w:p>
        </w:tc>
        <w:tc>
          <w:tcPr>
            <w:tcW w:w="5128" w:type="dxa"/>
          </w:tcPr>
          <w:p w14:paraId="04BF3C27" w14:textId="77777777" w:rsidR="00805C29" w:rsidRPr="00AC5065" w:rsidRDefault="00805C29" w:rsidP="00805C29">
            <w:pPr>
              <w:rPr>
                <w:ins w:id="44" w:author="Author"/>
                <w:rFonts w:ascii="Arial" w:hAnsi="Arial" w:cs="Arial"/>
                <w:i/>
                <w:sz w:val="16"/>
                <w:szCs w:val="16"/>
              </w:rPr>
            </w:pPr>
            <w:ins w:id="45" w:author="Author">
              <w:r w:rsidRPr="00AC5065">
                <w:rPr>
                  <w:rFonts w:ascii="Arial" w:hAnsi="Arial" w:cs="Arial"/>
                  <w:i/>
                  <w:sz w:val="16"/>
                  <w:szCs w:val="16"/>
                </w:rPr>
                <w:t xml:space="preserve">Alt </w:t>
              </w:r>
              <w:proofErr w:type="gramStart"/>
              <w:r w:rsidRPr="00AC5065">
                <w:rPr>
                  <w:rFonts w:ascii="Arial" w:hAnsi="Arial" w:cs="Arial"/>
                  <w:i/>
                  <w:sz w:val="16"/>
                  <w:szCs w:val="16"/>
                </w:rPr>
                <w:t>a)  “</w:t>
              </w:r>
              <w:proofErr w:type="gramEnd"/>
              <w:r w:rsidRPr="00AC5065">
                <w:rPr>
                  <w:rFonts w:ascii="Arial" w:hAnsi="Arial" w:cs="Arial"/>
                  <w:i/>
                  <w:sz w:val="16"/>
                  <w:szCs w:val="16"/>
                </w:rPr>
                <w:t xml:space="preserve">Requirement label”, “mapped </w:t>
              </w:r>
              <w:proofErr w:type="spellStart"/>
              <w:r w:rsidRPr="00AC5065">
                <w:rPr>
                  <w:rFonts w:ascii="Arial" w:hAnsi="Arial" w:cs="Arial"/>
                  <w:i/>
                  <w:sz w:val="16"/>
                  <w:szCs w:val="16"/>
                </w:rPr>
                <w:t>req</w:t>
              </w:r>
              <w:proofErr w:type="spellEnd"/>
              <w:r w:rsidRPr="00AC5065">
                <w:rPr>
                  <w:rFonts w:ascii="Arial" w:hAnsi="Arial" w:cs="Arial"/>
                  <w:i/>
                  <w:sz w:val="16"/>
                  <w:szCs w:val="16"/>
                </w:rPr>
                <w:t xml:space="preserve"> label” [, “mapped </w:t>
              </w:r>
              <w:proofErr w:type="spellStart"/>
              <w:r w:rsidRPr="00AC5065">
                <w:rPr>
                  <w:rFonts w:ascii="Arial" w:hAnsi="Arial" w:cs="Arial"/>
                  <w:i/>
                  <w:sz w:val="16"/>
                  <w:szCs w:val="16"/>
                </w:rPr>
                <w:t>req</w:t>
              </w:r>
              <w:proofErr w:type="spellEnd"/>
              <w:r w:rsidRPr="00AC5065">
                <w:rPr>
                  <w:rFonts w:ascii="Arial" w:hAnsi="Arial" w:cs="Arial"/>
                  <w:i/>
                  <w:sz w:val="16"/>
                  <w:szCs w:val="16"/>
                </w:rPr>
                <w:t xml:space="preserve"> label”]</w:t>
              </w:r>
            </w:ins>
          </w:p>
          <w:p w14:paraId="37734AC2" w14:textId="77777777" w:rsidR="00805C29" w:rsidRPr="00AC5065" w:rsidRDefault="00805C29" w:rsidP="00805C29">
            <w:pPr>
              <w:rPr>
                <w:ins w:id="46" w:author="Author"/>
                <w:rFonts w:ascii="Arial" w:hAnsi="Arial" w:cs="Arial"/>
                <w:i/>
                <w:sz w:val="16"/>
                <w:szCs w:val="16"/>
              </w:rPr>
            </w:pPr>
            <w:ins w:id="47" w:author="Author">
              <w:r w:rsidRPr="00AC5065">
                <w:rPr>
                  <w:rFonts w:ascii="Arial" w:hAnsi="Arial" w:cs="Arial"/>
                  <w:i/>
                  <w:sz w:val="16"/>
                  <w:szCs w:val="16"/>
                </w:rPr>
                <w:t xml:space="preserve">Alt </w:t>
              </w:r>
              <w:proofErr w:type="gramStart"/>
              <w:r w:rsidRPr="00AC5065">
                <w:rPr>
                  <w:rFonts w:ascii="Arial" w:hAnsi="Arial" w:cs="Arial"/>
                  <w:i/>
                  <w:sz w:val="16"/>
                  <w:szCs w:val="16"/>
                </w:rPr>
                <w:t>b)  “</w:t>
              </w:r>
              <w:proofErr w:type="gramEnd"/>
              <w:r w:rsidRPr="00AC5065">
                <w:rPr>
                  <w:rFonts w:ascii="Arial" w:hAnsi="Arial" w:cs="Arial"/>
                  <w:i/>
                  <w:sz w:val="16"/>
                  <w:szCs w:val="16"/>
                </w:rPr>
                <w:t>Requirement label”, “sub-</w:t>
              </w:r>
              <w:proofErr w:type="spellStart"/>
              <w:r w:rsidRPr="00AC5065">
                <w:rPr>
                  <w:rFonts w:ascii="Arial" w:hAnsi="Arial" w:cs="Arial"/>
                  <w:i/>
                  <w:sz w:val="16"/>
                  <w:szCs w:val="16"/>
                </w:rPr>
                <w:t>req</w:t>
              </w:r>
              <w:proofErr w:type="spellEnd"/>
              <w:r w:rsidRPr="00AC5065">
                <w:rPr>
                  <w:rFonts w:ascii="Arial" w:hAnsi="Arial" w:cs="Arial"/>
                  <w:i/>
                  <w:sz w:val="16"/>
                  <w:szCs w:val="16"/>
                </w:rPr>
                <w:t xml:space="preserve"> label”, “sub-</w:t>
              </w:r>
              <w:proofErr w:type="spellStart"/>
              <w:r w:rsidRPr="00AC5065">
                <w:rPr>
                  <w:rFonts w:ascii="Arial" w:hAnsi="Arial" w:cs="Arial"/>
                  <w:i/>
                  <w:sz w:val="16"/>
                  <w:szCs w:val="16"/>
                </w:rPr>
                <w:t>req</w:t>
              </w:r>
              <w:proofErr w:type="spellEnd"/>
              <w:r w:rsidRPr="00AC5065">
                <w:rPr>
                  <w:rFonts w:ascii="Arial" w:hAnsi="Arial" w:cs="Arial"/>
                  <w:i/>
                  <w:sz w:val="16"/>
                  <w:szCs w:val="16"/>
                </w:rPr>
                <w:t xml:space="preserve"> label”</w:t>
              </w:r>
              <w:r>
                <w:rPr>
                  <w:rFonts w:ascii="Arial" w:hAnsi="Arial" w:cs="Arial"/>
                  <w:i/>
                  <w:sz w:val="16"/>
                  <w:szCs w:val="16"/>
                </w:rPr>
                <w:t>,</w:t>
              </w:r>
              <w:r w:rsidRPr="00AC5065">
                <w:rPr>
                  <w:rFonts w:ascii="Arial" w:hAnsi="Arial" w:cs="Arial"/>
                  <w:i/>
                  <w:sz w:val="16"/>
                  <w:szCs w:val="16"/>
                </w:rPr>
                <w:t xml:space="preserve"> …</w:t>
              </w:r>
            </w:ins>
          </w:p>
        </w:tc>
        <w:tc>
          <w:tcPr>
            <w:tcW w:w="4819" w:type="dxa"/>
          </w:tcPr>
          <w:p w14:paraId="5D07BCDB" w14:textId="77777777" w:rsidR="00805C29" w:rsidRPr="00AC5065" w:rsidRDefault="00805C29" w:rsidP="00805C29">
            <w:pPr>
              <w:rPr>
                <w:ins w:id="48" w:author="Author"/>
                <w:rFonts w:ascii="Arial" w:hAnsi="Arial" w:cs="Arial"/>
                <w:i/>
                <w:sz w:val="16"/>
                <w:szCs w:val="16"/>
              </w:rPr>
            </w:pPr>
            <w:ins w:id="49" w:author="Author">
              <w:r w:rsidRPr="00AC5065">
                <w:rPr>
                  <w:rFonts w:ascii="Arial" w:hAnsi="Arial" w:cs="Arial"/>
                  <w:i/>
                  <w:sz w:val="16"/>
                  <w:szCs w:val="16"/>
                </w:rPr>
                <w:t>“</w:t>
              </w:r>
              <w:proofErr w:type="gramStart"/>
              <w:r w:rsidRPr="00AC5065">
                <w:rPr>
                  <w:rFonts w:ascii="Arial" w:hAnsi="Arial" w:cs="Arial"/>
                  <w:i/>
                  <w:sz w:val="16"/>
                  <w:szCs w:val="16"/>
                </w:rPr>
                <w:t>path</w:t>
              </w:r>
              <w:proofErr w:type="gramEnd"/>
              <w:r w:rsidRPr="00AC5065">
                <w:rPr>
                  <w:rFonts w:ascii="Arial" w:hAnsi="Arial" w:cs="Arial"/>
                  <w:i/>
                  <w:sz w:val="16"/>
                  <w:szCs w:val="16"/>
                </w:rPr>
                <w:t xml:space="preserve"> to a </w:t>
              </w:r>
              <w:r>
                <w:rPr>
                  <w:rFonts w:ascii="Arial" w:hAnsi="Arial" w:cs="Arial"/>
                  <w:i/>
                  <w:sz w:val="16"/>
                  <w:szCs w:val="16"/>
                </w:rPr>
                <w:t>Partial coverage</w:t>
              </w:r>
              <w:r w:rsidRPr="00AC5065">
                <w:rPr>
                  <w:rFonts w:ascii="Arial" w:hAnsi="Arial" w:cs="Arial"/>
                  <w:i/>
                  <w:sz w:val="16"/>
                  <w:szCs w:val="16"/>
                </w:rPr>
                <w:t xml:space="preserve"> file”</w:t>
              </w:r>
            </w:ins>
          </w:p>
          <w:p w14:paraId="0CE5093C" w14:textId="77777777" w:rsidR="00805C29" w:rsidRPr="00AC5065" w:rsidRDefault="00805C29" w:rsidP="00805C29">
            <w:pPr>
              <w:rPr>
                <w:ins w:id="50" w:author="Author"/>
                <w:rFonts w:ascii="Arial" w:hAnsi="Arial" w:cs="Arial"/>
                <w:i/>
                <w:sz w:val="16"/>
                <w:szCs w:val="16"/>
              </w:rPr>
            </w:pPr>
            <w:ins w:id="51" w:author="Author">
              <w:r w:rsidRPr="00AC5065">
                <w:rPr>
                  <w:rFonts w:ascii="Arial" w:hAnsi="Arial" w:cs="Arial"/>
                  <w:i/>
                  <w:sz w:val="16"/>
                  <w:szCs w:val="16"/>
                </w:rPr>
                <w:t>“</w:t>
              </w:r>
              <w:proofErr w:type="gramStart"/>
              <w:r w:rsidRPr="00AC5065">
                <w:rPr>
                  <w:rFonts w:ascii="Arial" w:hAnsi="Arial" w:cs="Arial"/>
                  <w:i/>
                  <w:sz w:val="16"/>
                  <w:szCs w:val="16"/>
                </w:rPr>
                <w:t>path</w:t>
              </w:r>
              <w:proofErr w:type="gramEnd"/>
              <w:r w:rsidRPr="00AC5065">
                <w:rPr>
                  <w:rFonts w:ascii="Arial" w:hAnsi="Arial" w:cs="Arial"/>
                  <w:i/>
                  <w:sz w:val="16"/>
                  <w:szCs w:val="16"/>
                </w:rPr>
                <w:t xml:space="preserve"> to another </w:t>
              </w:r>
              <w:r>
                <w:rPr>
                  <w:rFonts w:ascii="Arial" w:hAnsi="Arial" w:cs="Arial"/>
                  <w:i/>
                  <w:sz w:val="16"/>
                  <w:szCs w:val="16"/>
                </w:rPr>
                <w:t>Partial coverage</w:t>
              </w:r>
              <w:r w:rsidRPr="00AC5065">
                <w:rPr>
                  <w:rFonts w:ascii="Arial" w:hAnsi="Arial" w:cs="Arial"/>
                  <w:i/>
                  <w:sz w:val="16"/>
                  <w:szCs w:val="16"/>
                </w:rPr>
                <w:t xml:space="preserve"> file”  </w:t>
              </w:r>
            </w:ins>
          </w:p>
          <w:p w14:paraId="499FF6F2" w14:textId="77777777" w:rsidR="00805C29" w:rsidRPr="00AC5065" w:rsidRDefault="00805C29" w:rsidP="00805C29">
            <w:pPr>
              <w:rPr>
                <w:ins w:id="52" w:author="Author"/>
                <w:rFonts w:ascii="Arial" w:hAnsi="Arial" w:cs="Arial"/>
                <w:i/>
                <w:sz w:val="16"/>
                <w:szCs w:val="16"/>
              </w:rPr>
            </w:pPr>
            <w:ins w:id="53" w:author="Author">
              <w:r w:rsidRPr="00AC5065">
                <w:rPr>
                  <w:rFonts w:ascii="Arial" w:hAnsi="Arial" w:cs="Arial"/>
                  <w:i/>
                  <w:sz w:val="16"/>
                  <w:szCs w:val="16"/>
                </w:rPr>
                <w:t>etc</w:t>
              </w:r>
              <w:r>
                <w:rPr>
                  <w:rFonts w:ascii="Arial" w:hAnsi="Arial" w:cs="Arial"/>
                  <w:i/>
                  <w:sz w:val="16"/>
                  <w:szCs w:val="16"/>
                </w:rPr>
                <w:t>.</w:t>
              </w:r>
            </w:ins>
          </w:p>
        </w:tc>
        <w:tc>
          <w:tcPr>
            <w:tcW w:w="4219" w:type="dxa"/>
          </w:tcPr>
          <w:p w14:paraId="18D18BF1" w14:textId="346CF891" w:rsidR="00805C29" w:rsidRPr="00AC5065" w:rsidRDefault="00805C29" w:rsidP="00805C29">
            <w:pPr>
              <w:rPr>
                <w:ins w:id="54" w:author="Author"/>
                <w:rFonts w:ascii="Arial" w:hAnsi="Arial" w:cs="Arial"/>
                <w:i/>
                <w:sz w:val="16"/>
                <w:szCs w:val="16"/>
              </w:rPr>
            </w:pPr>
            <w:ins w:id="55" w:author="Author">
              <w:r w:rsidRPr="00AC5065">
                <w:rPr>
                  <w:rFonts w:ascii="Arial" w:hAnsi="Arial" w:cs="Arial"/>
                  <w:i/>
                  <w:sz w:val="16"/>
                  <w:szCs w:val="16"/>
                </w:rPr>
                <w:t>--argument value   OR   -a value</w:t>
              </w:r>
            </w:ins>
          </w:p>
          <w:p w14:paraId="39F250DA" w14:textId="77777777" w:rsidR="00805C29" w:rsidRPr="00AC5065" w:rsidRDefault="00805C29" w:rsidP="00805C29">
            <w:pPr>
              <w:rPr>
                <w:ins w:id="56" w:author="Author"/>
                <w:rFonts w:ascii="Arial" w:hAnsi="Arial" w:cs="Arial"/>
                <w:i/>
                <w:sz w:val="16"/>
                <w:szCs w:val="16"/>
              </w:rPr>
            </w:pPr>
            <w:ins w:id="57" w:author="Author">
              <w:r w:rsidRPr="00AC5065">
                <w:rPr>
                  <w:rFonts w:ascii="Arial" w:hAnsi="Arial" w:cs="Arial"/>
                  <w:i/>
                  <w:sz w:val="16"/>
                  <w:szCs w:val="16"/>
                </w:rPr>
                <w:t>etc</w:t>
              </w:r>
              <w:r>
                <w:rPr>
                  <w:rFonts w:ascii="Arial" w:hAnsi="Arial" w:cs="Arial"/>
                  <w:i/>
                  <w:sz w:val="16"/>
                  <w:szCs w:val="16"/>
                </w:rPr>
                <w:t>.</w:t>
              </w:r>
            </w:ins>
          </w:p>
        </w:tc>
      </w:tr>
      <w:tr w:rsidR="00805C29" w:rsidRPr="00AC5065" w14:paraId="22D3B7DB" w14:textId="77777777" w:rsidTr="00805C29">
        <w:trPr>
          <w:trHeight w:val="722"/>
          <w:ins w:id="58" w:author="Author"/>
        </w:trPr>
        <w:tc>
          <w:tcPr>
            <w:tcW w:w="963" w:type="dxa"/>
            <w:shd w:val="clear" w:color="auto" w:fill="F2F2F2" w:themeFill="background1" w:themeFillShade="F2"/>
          </w:tcPr>
          <w:p w14:paraId="4F6A1A2B" w14:textId="77777777" w:rsidR="00805C29" w:rsidRPr="00AC5065" w:rsidRDefault="00805C29" w:rsidP="00805C29">
            <w:pPr>
              <w:rPr>
                <w:ins w:id="59" w:author="Author"/>
                <w:rFonts w:ascii="Arial" w:hAnsi="Arial" w:cs="Arial"/>
                <w:b/>
                <w:sz w:val="16"/>
                <w:szCs w:val="16"/>
              </w:rPr>
            </w:pPr>
            <w:ins w:id="60" w:author="Author">
              <w:r w:rsidRPr="00AC5065">
                <w:rPr>
                  <w:rFonts w:ascii="Arial" w:hAnsi="Arial" w:cs="Arial"/>
                  <w:b/>
                  <w:sz w:val="16"/>
                  <w:szCs w:val="16"/>
                </w:rPr>
                <w:t>Example</w:t>
              </w:r>
            </w:ins>
          </w:p>
        </w:tc>
        <w:tc>
          <w:tcPr>
            <w:tcW w:w="5128" w:type="dxa"/>
          </w:tcPr>
          <w:p w14:paraId="347AB5F8" w14:textId="1A6473C5" w:rsidR="00805C29" w:rsidRPr="00AC5065" w:rsidRDefault="00805C29" w:rsidP="00805C29">
            <w:pPr>
              <w:rPr>
                <w:ins w:id="61" w:author="Author"/>
                <w:rFonts w:ascii="Arial" w:hAnsi="Arial" w:cs="Arial"/>
                <w:sz w:val="16"/>
                <w:szCs w:val="16"/>
                <w:lang w:val="pt-BR"/>
              </w:rPr>
            </w:pPr>
            <w:ins w:id="62" w:author="Author">
              <w:r w:rsidRPr="00AC5065">
                <w:rPr>
                  <w:rFonts w:ascii="Arial" w:hAnsi="Arial" w:cs="Arial"/>
                  <w:sz w:val="16"/>
                  <w:szCs w:val="16"/>
                  <w:lang w:val="pt-BR"/>
                </w:rPr>
                <w:t>FPGA_REQ_1, FPGA_REQ_1.a, FPGA_REQ_1.b</w:t>
              </w:r>
            </w:ins>
          </w:p>
        </w:tc>
        <w:tc>
          <w:tcPr>
            <w:tcW w:w="4819" w:type="dxa"/>
          </w:tcPr>
          <w:p w14:paraId="62A3B678" w14:textId="77777777" w:rsidR="00805C29" w:rsidRPr="00AC5065" w:rsidRDefault="00805C29" w:rsidP="00805C29">
            <w:pPr>
              <w:rPr>
                <w:ins w:id="63" w:author="Author"/>
                <w:rFonts w:ascii="Arial" w:hAnsi="Arial" w:cs="Arial"/>
                <w:sz w:val="16"/>
                <w:szCs w:val="16"/>
              </w:rPr>
            </w:pPr>
            <w:ins w:id="64" w:author="Author">
              <w:r>
                <w:rPr>
                  <w:rFonts w:ascii="Arial" w:hAnsi="Arial" w:cs="Arial"/>
                  <w:sz w:val="16"/>
                  <w:szCs w:val="16"/>
                </w:rPr>
                <w:t>pc_base_func</w:t>
              </w:r>
              <w:r w:rsidRPr="00AC5065">
                <w:rPr>
                  <w:rFonts w:ascii="Arial" w:hAnsi="Arial" w:cs="Arial"/>
                  <w:sz w:val="16"/>
                  <w:szCs w:val="16"/>
                </w:rPr>
                <w:t>.csv</w:t>
              </w:r>
            </w:ins>
          </w:p>
          <w:p w14:paraId="3D9C0F75" w14:textId="77777777" w:rsidR="00805C29" w:rsidRPr="00AC5065" w:rsidRDefault="00805C29" w:rsidP="00805C29">
            <w:pPr>
              <w:rPr>
                <w:ins w:id="65" w:author="Author"/>
                <w:rFonts w:ascii="Arial" w:hAnsi="Arial" w:cs="Arial"/>
                <w:sz w:val="16"/>
                <w:szCs w:val="16"/>
              </w:rPr>
            </w:pPr>
            <w:ins w:id="66" w:author="Author">
              <w:r w:rsidRPr="00AC5065">
                <w:rPr>
                  <w:rFonts w:ascii="Arial" w:hAnsi="Arial" w:cs="Arial"/>
                  <w:sz w:val="16"/>
                  <w:szCs w:val="16"/>
                </w:rPr>
                <w:t>../</w:t>
              </w:r>
              <w:proofErr w:type="spellStart"/>
              <w:r w:rsidRPr="00AC5065">
                <w:rPr>
                  <w:rFonts w:ascii="Arial" w:hAnsi="Arial" w:cs="Arial"/>
                  <w:sz w:val="16"/>
                  <w:szCs w:val="16"/>
                </w:rPr>
                <w:t>my_sim_dir</w:t>
              </w:r>
              <w:proofErr w:type="spellEnd"/>
              <w:r w:rsidRPr="00AC5065">
                <w:rPr>
                  <w:rFonts w:ascii="Arial" w:hAnsi="Arial" w:cs="Arial"/>
                  <w:sz w:val="16"/>
                  <w:szCs w:val="16"/>
                </w:rPr>
                <w:t>/</w:t>
              </w:r>
              <w:r>
                <w:rPr>
                  <w:rFonts w:ascii="Arial" w:hAnsi="Arial" w:cs="Arial"/>
                  <w:sz w:val="16"/>
                  <w:szCs w:val="16"/>
                </w:rPr>
                <w:t>pc</w:t>
              </w:r>
              <w:r w:rsidRPr="00AC5065">
                <w:rPr>
                  <w:rFonts w:ascii="Arial" w:hAnsi="Arial" w:cs="Arial"/>
                  <w:sz w:val="16"/>
                  <w:szCs w:val="16"/>
                </w:rPr>
                <w:t>_</w:t>
              </w:r>
              <w:r>
                <w:rPr>
                  <w:rFonts w:ascii="Arial" w:hAnsi="Arial" w:cs="Arial"/>
                  <w:sz w:val="16"/>
                  <w:szCs w:val="16"/>
                </w:rPr>
                <w:t>reset</w:t>
              </w:r>
              <w:r w:rsidRPr="00AC5065">
                <w:rPr>
                  <w:rFonts w:ascii="Arial" w:hAnsi="Arial" w:cs="Arial"/>
                  <w:sz w:val="16"/>
                  <w:szCs w:val="16"/>
                </w:rPr>
                <w:t>.csv</w:t>
              </w:r>
            </w:ins>
          </w:p>
          <w:p w14:paraId="2709CAA1" w14:textId="77777777" w:rsidR="00805C29" w:rsidRPr="00AC5065" w:rsidRDefault="00805C29" w:rsidP="00805C29">
            <w:pPr>
              <w:rPr>
                <w:ins w:id="67" w:author="Author"/>
                <w:rFonts w:ascii="Arial" w:hAnsi="Arial" w:cs="Arial"/>
                <w:sz w:val="16"/>
                <w:szCs w:val="16"/>
              </w:rPr>
            </w:pPr>
            <w:ins w:id="68" w:author="Author">
              <w:r>
                <w:rPr>
                  <w:rFonts w:ascii="Arial" w:hAnsi="Arial" w:cs="Arial"/>
                  <w:sz w:val="16"/>
                  <w:szCs w:val="16"/>
                </w:rPr>
                <w:t>cov_corner_cases</w:t>
              </w:r>
              <w:r w:rsidRPr="00AC5065">
                <w:rPr>
                  <w:rFonts w:ascii="Arial" w:hAnsi="Arial" w:cs="Arial"/>
                  <w:sz w:val="16"/>
                  <w:szCs w:val="16"/>
                </w:rPr>
                <w:t>.csv</w:t>
              </w:r>
            </w:ins>
          </w:p>
        </w:tc>
        <w:tc>
          <w:tcPr>
            <w:tcW w:w="4219" w:type="dxa"/>
          </w:tcPr>
          <w:p w14:paraId="3DAF5522" w14:textId="77777777" w:rsidR="00805C29" w:rsidRPr="00AC5065" w:rsidRDefault="00805C29" w:rsidP="00805C29">
            <w:pPr>
              <w:tabs>
                <w:tab w:val="left" w:pos="1026"/>
                <w:tab w:val="left" w:pos="1877"/>
                <w:tab w:val="left" w:pos="4820"/>
              </w:tabs>
              <w:spacing w:before="20" w:after="20" w:line="20" w:lineRule="atLeast"/>
              <w:rPr>
                <w:ins w:id="69" w:author="Author"/>
                <w:rFonts w:ascii="Arial" w:hAnsi="Arial" w:cs="Arial"/>
                <w:sz w:val="16"/>
                <w:szCs w:val="16"/>
              </w:rPr>
            </w:pPr>
            <w:ins w:id="70" w:author="Author">
              <w:r w:rsidRPr="00AC5065">
                <w:rPr>
                  <w:rFonts w:ascii="Arial" w:hAnsi="Arial" w:cs="Arial"/>
                  <w:sz w:val="16"/>
                  <w:szCs w:val="16"/>
                </w:rPr>
                <w:t>--</w:t>
              </w:r>
              <w:proofErr w:type="spellStart"/>
              <w:r w:rsidRPr="00AC5065">
                <w:rPr>
                  <w:rFonts w:ascii="Arial" w:hAnsi="Arial" w:cs="Arial"/>
                  <w:sz w:val="16"/>
                  <w:szCs w:val="16"/>
                </w:rPr>
                <w:t>req</w:t>
              </w:r>
              <w:r>
                <w:rPr>
                  <w:rFonts w:ascii="Arial" w:hAnsi="Arial" w:cs="Arial"/>
                  <w:sz w:val="16"/>
                  <w:szCs w:val="16"/>
                </w:rPr>
                <w:t>uirement</w:t>
              </w:r>
              <w:r w:rsidRPr="00AC5065">
                <w:rPr>
                  <w:rFonts w:ascii="Arial" w:hAnsi="Arial" w:cs="Arial"/>
                  <w:sz w:val="16"/>
                  <w:szCs w:val="16"/>
                </w:rPr>
                <w:t>_list</w:t>
              </w:r>
              <w:proofErr w:type="spellEnd"/>
              <w:r w:rsidRPr="00AC5065">
                <w:rPr>
                  <w:rFonts w:ascii="Arial" w:hAnsi="Arial" w:cs="Arial"/>
                  <w:sz w:val="16"/>
                  <w:szCs w:val="16"/>
                </w:rPr>
                <w:t xml:space="preserve"> path/requirement_list.csv</w:t>
              </w:r>
            </w:ins>
          </w:p>
          <w:p w14:paraId="0A61E09B" w14:textId="77777777" w:rsidR="00805C29" w:rsidRDefault="00805C29" w:rsidP="00805C29">
            <w:pPr>
              <w:tabs>
                <w:tab w:val="left" w:pos="1026"/>
                <w:tab w:val="left" w:pos="1877"/>
                <w:tab w:val="left" w:pos="4820"/>
              </w:tabs>
              <w:spacing w:before="20" w:after="20" w:line="20" w:lineRule="atLeast"/>
              <w:rPr>
                <w:ins w:id="71" w:author="Author"/>
                <w:rFonts w:ascii="Arial" w:hAnsi="Arial" w:cs="Arial"/>
                <w:sz w:val="16"/>
                <w:szCs w:val="16"/>
              </w:rPr>
            </w:pPr>
            <w:ins w:id="72" w:author="Author">
              <w:r w:rsidRPr="00AC5065">
                <w:rPr>
                  <w:rFonts w:ascii="Arial" w:hAnsi="Arial" w:cs="Arial"/>
                  <w:sz w:val="16"/>
                  <w:szCs w:val="16"/>
                </w:rPr>
                <w:t>-</w:t>
              </w:r>
              <w:r>
                <w:rPr>
                  <w:rFonts w:ascii="Arial" w:hAnsi="Arial" w:cs="Arial"/>
                  <w:sz w:val="16"/>
                  <w:szCs w:val="16"/>
                </w:rPr>
                <w:t>p</w:t>
              </w:r>
              <w:r w:rsidRPr="00AC5065">
                <w:rPr>
                  <w:rFonts w:ascii="Arial" w:hAnsi="Arial" w:cs="Arial"/>
                  <w:sz w:val="16"/>
                  <w:szCs w:val="16"/>
                </w:rPr>
                <w:t xml:space="preserve"> </w:t>
              </w:r>
              <w:r>
                <w:rPr>
                  <w:rFonts w:ascii="Arial" w:hAnsi="Arial" w:cs="Arial"/>
                  <w:sz w:val="16"/>
                  <w:szCs w:val="16"/>
                </w:rPr>
                <w:t>partial</w:t>
              </w:r>
              <w:r w:rsidRPr="00AC5065">
                <w:rPr>
                  <w:rFonts w:ascii="Arial" w:hAnsi="Arial" w:cs="Arial"/>
                  <w:sz w:val="16"/>
                  <w:szCs w:val="16"/>
                </w:rPr>
                <w:t>_coverage_files.txt</w:t>
              </w:r>
            </w:ins>
          </w:p>
          <w:p w14:paraId="67F25952" w14:textId="77777777" w:rsidR="00805C29" w:rsidRPr="00AC5065" w:rsidRDefault="00805C29" w:rsidP="00805C29">
            <w:pPr>
              <w:tabs>
                <w:tab w:val="left" w:pos="1026"/>
                <w:tab w:val="left" w:pos="1877"/>
                <w:tab w:val="left" w:pos="4820"/>
              </w:tabs>
              <w:spacing w:before="20" w:after="20" w:line="20" w:lineRule="atLeast"/>
              <w:rPr>
                <w:ins w:id="73" w:author="Author"/>
                <w:rFonts w:ascii="Arial" w:hAnsi="Arial" w:cs="Arial"/>
                <w:sz w:val="16"/>
                <w:szCs w:val="16"/>
              </w:rPr>
            </w:pPr>
            <w:ins w:id="74" w:author="Author">
              <w:r>
                <w:rPr>
                  <w:rFonts w:ascii="Arial" w:hAnsi="Arial" w:cs="Arial"/>
                  <w:sz w:val="16"/>
                  <w:szCs w:val="16"/>
                </w:rPr>
                <w:t>-s spec_cov.csv</w:t>
              </w:r>
            </w:ins>
          </w:p>
          <w:p w14:paraId="575995C6" w14:textId="77777777" w:rsidR="00805C29" w:rsidRPr="00AC5065" w:rsidRDefault="00805C29" w:rsidP="00805C29">
            <w:pPr>
              <w:tabs>
                <w:tab w:val="left" w:pos="1026"/>
                <w:tab w:val="left" w:pos="1877"/>
                <w:tab w:val="left" w:pos="4820"/>
              </w:tabs>
              <w:spacing w:before="20" w:after="20" w:line="20" w:lineRule="atLeast"/>
              <w:rPr>
                <w:ins w:id="75" w:author="Author"/>
                <w:rFonts w:ascii="Arial" w:hAnsi="Arial" w:cs="Arial"/>
                <w:sz w:val="16"/>
                <w:szCs w:val="16"/>
              </w:rPr>
            </w:pPr>
            <w:ins w:id="76" w:author="Author">
              <w:r w:rsidRPr="00AC5065">
                <w:rPr>
                  <w:rFonts w:ascii="Arial" w:hAnsi="Arial" w:cs="Arial"/>
                  <w:sz w:val="16"/>
                  <w:szCs w:val="16"/>
                </w:rPr>
                <w:t>--strict</w:t>
              </w:r>
              <w:r>
                <w:rPr>
                  <w:rFonts w:ascii="Arial" w:hAnsi="Arial" w:cs="Arial"/>
                  <w:sz w:val="16"/>
                  <w:szCs w:val="16"/>
                </w:rPr>
                <w:t>ness</w:t>
              </w:r>
              <w:r w:rsidRPr="00AC5065">
                <w:rPr>
                  <w:rFonts w:ascii="Arial" w:hAnsi="Arial" w:cs="Arial"/>
                  <w:sz w:val="16"/>
                  <w:szCs w:val="16"/>
                </w:rPr>
                <w:t xml:space="preserve"> 1</w:t>
              </w:r>
            </w:ins>
          </w:p>
        </w:tc>
      </w:tr>
    </w:tbl>
    <w:p w14:paraId="6DE3BDC2" w14:textId="1F2BF6A0" w:rsidR="00E22132" w:rsidRPr="00AC5065" w:rsidRDefault="00E22132" w:rsidP="0029702C">
      <w:pPr>
        <w:rPr>
          <w:rFonts w:ascii="Arial" w:hAnsi="Arial" w:cs="Arial"/>
        </w:rPr>
      </w:pPr>
    </w:p>
    <w:tbl>
      <w:tblPr>
        <w:tblStyle w:val="TableGrid"/>
        <w:tblW w:w="15129" w:type="dxa"/>
        <w:tblLook w:val="04A0" w:firstRow="1" w:lastRow="0" w:firstColumn="1" w:lastColumn="0" w:noHBand="0" w:noVBand="1"/>
      </w:tblPr>
      <w:tblGrid>
        <w:gridCol w:w="963"/>
        <w:gridCol w:w="5128"/>
        <w:gridCol w:w="4819"/>
        <w:gridCol w:w="4219"/>
      </w:tblGrid>
      <w:tr w:rsidR="00D64E96" w:rsidRPr="00AC5065" w:rsidDel="00805C29" w14:paraId="3AE42951" w14:textId="64AB54C6" w:rsidTr="00C14779">
        <w:trPr>
          <w:del w:id="77" w:author="Author"/>
        </w:trPr>
        <w:tc>
          <w:tcPr>
            <w:tcW w:w="963" w:type="dxa"/>
            <w:shd w:val="clear" w:color="auto" w:fill="F2F2F2" w:themeFill="background1" w:themeFillShade="F2"/>
          </w:tcPr>
          <w:p w14:paraId="204582BD" w14:textId="25A1DB02" w:rsidR="00D64E96" w:rsidRPr="00AC5065" w:rsidDel="00805C29" w:rsidRDefault="00D64E96" w:rsidP="0029702C">
            <w:pPr>
              <w:rPr>
                <w:del w:id="78" w:author="Author"/>
                <w:rFonts w:ascii="Arial" w:hAnsi="Arial" w:cs="Arial"/>
                <w:b/>
                <w:sz w:val="16"/>
                <w:szCs w:val="16"/>
              </w:rPr>
            </w:pPr>
            <w:bookmarkStart w:id="79" w:name="_Hlk528652331"/>
            <w:del w:id="80" w:author="Author">
              <w:r w:rsidRPr="00AC5065" w:rsidDel="00805C29">
                <w:rPr>
                  <w:rFonts w:ascii="Arial" w:hAnsi="Arial" w:cs="Arial"/>
                  <w:b/>
                  <w:sz w:val="16"/>
                  <w:szCs w:val="16"/>
                </w:rPr>
                <w:delText>File</w:delText>
              </w:r>
            </w:del>
          </w:p>
        </w:tc>
        <w:tc>
          <w:tcPr>
            <w:tcW w:w="5128" w:type="dxa"/>
          </w:tcPr>
          <w:p w14:paraId="564C393B" w14:textId="6F22CFCA" w:rsidR="00D64E96" w:rsidRPr="00AC5065" w:rsidDel="00805C29" w:rsidRDefault="00CF3962" w:rsidP="00D64E96">
            <w:pPr>
              <w:rPr>
                <w:del w:id="81" w:author="Author"/>
                <w:rFonts w:ascii="Arial" w:hAnsi="Arial" w:cs="Arial"/>
                <w:b/>
                <w:bCs/>
                <w:sz w:val="16"/>
                <w:szCs w:val="16"/>
              </w:rPr>
            </w:pPr>
            <w:del w:id="82" w:author="Author">
              <w:r w:rsidRPr="00AC5065" w:rsidDel="00805C29">
                <w:rPr>
                  <w:rFonts w:ascii="Arial" w:hAnsi="Arial" w:cs="Arial"/>
                  <w:b/>
                  <w:bCs/>
                  <w:sz w:val="16"/>
                  <w:szCs w:val="16"/>
                </w:rPr>
                <w:delText xml:space="preserve">Optional: </w:delText>
              </w:r>
              <w:r w:rsidR="00D64E96" w:rsidRPr="00AC5065" w:rsidDel="00805C29">
                <w:rPr>
                  <w:rFonts w:ascii="Arial" w:hAnsi="Arial" w:cs="Arial"/>
                  <w:b/>
                  <w:bCs/>
                  <w:sz w:val="16"/>
                  <w:szCs w:val="16"/>
                </w:rPr>
                <w:delText>Requirement map file</w:delText>
              </w:r>
              <w:r w:rsidRPr="00AC5065" w:rsidDel="00805C29">
                <w:rPr>
                  <w:rFonts w:ascii="Arial" w:hAnsi="Arial" w:cs="Arial"/>
                  <w:b/>
                  <w:bCs/>
                  <w:sz w:val="16"/>
                  <w:szCs w:val="16"/>
                </w:rPr>
                <w:delText xml:space="preserve"> (‘req_map’)</w:delText>
              </w:r>
              <w:r w:rsidR="00D64E96" w:rsidRPr="00AC5065" w:rsidDel="00805C29">
                <w:rPr>
                  <w:rFonts w:ascii="Arial" w:hAnsi="Arial" w:cs="Arial"/>
                  <w:b/>
                  <w:bCs/>
                  <w:sz w:val="16"/>
                  <w:szCs w:val="16"/>
                </w:rPr>
                <w:delText xml:space="preserve"> , CSV</w:delText>
              </w:r>
            </w:del>
          </w:p>
        </w:tc>
        <w:tc>
          <w:tcPr>
            <w:tcW w:w="4819" w:type="dxa"/>
          </w:tcPr>
          <w:p w14:paraId="453C71BD" w14:textId="7DABD7E0" w:rsidR="00D64E96" w:rsidRPr="00AC5065" w:rsidDel="00805C29" w:rsidRDefault="00CF3962" w:rsidP="00D64E96">
            <w:pPr>
              <w:rPr>
                <w:del w:id="83" w:author="Author"/>
                <w:rFonts w:ascii="Arial" w:hAnsi="Arial" w:cs="Arial"/>
                <w:b/>
                <w:bCs/>
                <w:sz w:val="16"/>
                <w:szCs w:val="16"/>
              </w:rPr>
            </w:pPr>
            <w:del w:id="84" w:author="Author">
              <w:r w:rsidRPr="00AC5065" w:rsidDel="00805C29">
                <w:rPr>
                  <w:rFonts w:ascii="Arial" w:hAnsi="Arial" w:cs="Arial"/>
                  <w:b/>
                  <w:bCs/>
                  <w:sz w:val="16"/>
                  <w:szCs w:val="16"/>
                </w:rPr>
                <w:delText xml:space="preserve">Optional: </w:delText>
              </w:r>
              <w:r w:rsidR="004C40F1" w:rsidDel="00805C29">
                <w:rPr>
                  <w:rFonts w:ascii="Arial" w:hAnsi="Arial" w:cs="Arial"/>
                  <w:b/>
                  <w:bCs/>
                  <w:sz w:val="16"/>
                  <w:szCs w:val="16"/>
                </w:rPr>
                <w:delText>Partial coverage</w:delText>
              </w:r>
              <w:r w:rsidRPr="00AC5065" w:rsidDel="00805C29">
                <w:rPr>
                  <w:rFonts w:ascii="Arial" w:hAnsi="Arial" w:cs="Arial"/>
                  <w:b/>
                  <w:bCs/>
                  <w:sz w:val="16"/>
                  <w:szCs w:val="16"/>
                </w:rPr>
                <w:delText xml:space="preserve"> </w:delText>
              </w:r>
              <w:r w:rsidR="00F00AFF" w:rsidDel="00805C29">
                <w:rPr>
                  <w:rFonts w:ascii="Arial" w:hAnsi="Arial" w:cs="Arial"/>
                  <w:b/>
                  <w:bCs/>
                  <w:sz w:val="16"/>
                  <w:szCs w:val="16"/>
                </w:rPr>
                <w:delText>l</w:delText>
              </w:r>
              <w:r w:rsidRPr="00AC5065" w:rsidDel="00805C29">
                <w:rPr>
                  <w:rFonts w:ascii="Arial" w:hAnsi="Arial" w:cs="Arial"/>
                  <w:b/>
                  <w:bCs/>
                  <w:sz w:val="16"/>
                  <w:szCs w:val="16"/>
                </w:rPr>
                <w:delText>ist file (</w:delText>
              </w:r>
              <w:r w:rsidR="00D3404E" w:rsidDel="00805C29">
                <w:rPr>
                  <w:rFonts w:ascii="Arial" w:hAnsi="Arial" w:cs="Arial"/>
                  <w:b/>
                  <w:bCs/>
                  <w:sz w:val="16"/>
                  <w:szCs w:val="16"/>
                </w:rPr>
                <w:delText>‘part</w:delText>
              </w:r>
              <w:r w:rsidRPr="00AC5065" w:rsidDel="00805C29">
                <w:rPr>
                  <w:rFonts w:ascii="Arial" w:hAnsi="Arial" w:cs="Arial"/>
                  <w:b/>
                  <w:bCs/>
                  <w:sz w:val="16"/>
                  <w:szCs w:val="16"/>
                </w:rPr>
                <w:delText>_cov_list’),</w:delText>
              </w:r>
              <w:r w:rsidR="00D64E96" w:rsidRPr="00AC5065" w:rsidDel="00805C29">
                <w:rPr>
                  <w:rFonts w:ascii="Arial" w:hAnsi="Arial" w:cs="Arial"/>
                  <w:b/>
                  <w:bCs/>
                  <w:sz w:val="16"/>
                  <w:szCs w:val="16"/>
                </w:rPr>
                <w:delText xml:space="preserve"> </w:delText>
              </w:r>
              <w:r w:rsidRPr="00AC5065" w:rsidDel="00805C29">
                <w:rPr>
                  <w:rFonts w:ascii="Arial" w:hAnsi="Arial" w:cs="Arial"/>
                  <w:b/>
                  <w:bCs/>
                  <w:sz w:val="16"/>
                  <w:szCs w:val="16"/>
                </w:rPr>
                <w:delText>TXT</w:delText>
              </w:r>
            </w:del>
          </w:p>
        </w:tc>
        <w:tc>
          <w:tcPr>
            <w:tcW w:w="4219" w:type="dxa"/>
          </w:tcPr>
          <w:p w14:paraId="10B6CDBD" w14:textId="1D7D22C3" w:rsidR="00D64E96" w:rsidRPr="00AC5065" w:rsidDel="00805C29" w:rsidRDefault="00CF3962" w:rsidP="00D64E96">
            <w:pPr>
              <w:rPr>
                <w:del w:id="85" w:author="Author"/>
                <w:rFonts w:ascii="Arial" w:hAnsi="Arial" w:cs="Arial"/>
                <w:b/>
                <w:bCs/>
                <w:sz w:val="16"/>
                <w:szCs w:val="16"/>
              </w:rPr>
            </w:pPr>
            <w:del w:id="86" w:author="Author">
              <w:r w:rsidRPr="00AC5065" w:rsidDel="00805C29">
                <w:rPr>
                  <w:rFonts w:ascii="Arial" w:hAnsi="Arial" w:cs="Arial"/>
                  <w:b/>
                  <w:bCs/>
                  <w:sz w:val="16"/>
                  <w:szCs w:val="16"/>
                </w:rPr>
                <w:delText xml:space="preserve">Optional: </w:delText>
              </w:r>
              <w:r w:rsidR="00D64E96" w:rsidRPr="00AC5065" w:rsidDel="00805C29">
                <w:rPr>
                  <w:rFonts w:ascii="Arial" w:hAnsi="Arial" w:cs="Arial"/>
                  <w:b/>
                  <w:bCs/>
                  <w:sz w:val="16"/>
                  <w:szCs w:val="16"/>
                </w:rPr>
                <w:delText xml:space="preserve">Script config file, </w:delText>
              </w:r>
              <w:r w:rsidRPr="00AC5065" w:rsidDel="00805C29">
                <w:rPr>
                  <w:rFonts w:ascii="Arial" w:hAnsi="Arial" w:cs="Arial"/>
                  <w:b/>
                  <w:bCs/>
                  <w:sz w:val="16"/>
                  <w:szCs w:val="16"/>
                </w:rPr>
                <w:delText>TXT</w:delText>
              </w:r>
            </w:del>
          </w:p>
        </w:tc>
      </w:tr>
      <w:tr w:rsidR="00CF3962" w:rsidRPr="00AC5065" w:rsidDel="00805C29" w14:paraId="4164BD65" w14:textId="2CF1747B" w:rsidTr="00C14779">
        <w:trPr>
          <w:del w:id="87" w:author="Author"/>
        </w:trPr>
        <w:tc>
          <w:tcPr>
            <w:tcW w:w="963" w:type="dxa"/>
            <w:shd w:val="clear" w:color="auto" w:fill="F2F2F2" w:themeFill="background1" w:themeFillShade="F2"/>
          </w:tcPr>
          <w:p w14:paraId="30E69EC4" w14:textId="01BD6460" w:rsidR="00CF3962" w:rsidRPr="00AC5065" w:rsidDel="00805C29" w:rsidRDefault="00CF3962" w:rsidP="0029702C">
            <w:pPr>
              <w:rPr>
                <w:del w:id="88" w:author="Author"/>
                <w:rFonts w:ascii="Arial" w:hAnsi="Arial" w:cs="Arial"/>
                <w:b/>
                <w:sz w:val="16"/>
                <w:szCs w:val="16"/>
              </w:rPr>
            </w:pPr>
            <w:del w:id="89" w:author="Author">
              <w:r w:rsidRPr="00AC5065" w:rsidDel="00805C29">
                <w:rPr>
                  <w:rFonts w:ascii="Arial" w:hAnsi="Arial" w:cs="Arial"/>
                  <w:b/>
                  <w:sz w:val="16"/>
                  <w:szCs w:val="16"/>
                </w:rPr>
                <w:delText>Info</w:delText>
              </w:r>
            </w:del>
          </w:p>
        </w:tc>
        <w:tc>
          <w:tcPr>
            <w:tcW w:w="5128" w:type="dxa"/>
          </w:tcPr>
          <w:p w14:paraId="1A659E85" w14:textId="48B611F0" w:rsidR="00CF3962" w:rsidRPr="00AC5065" w:rsidDel="00805C29" w:rsidRDefault="00CF3962" w:rsidP="0029702C">
            <w:pPr>
              <w:rPr>
                <w:del w:id="90" w:author="Author"/>
                <w:rFonts w:ascii="Arial" w:hAnsi="Arial" w:cs="Arial"/>
                <w:i/>
                <w:sz w:val="16"/>
                <w:szCs w:val="16"/>
              </w:rPr>
            </w:pPr>
            <w:del w:id="91" w:author="Author">
              <w:r w:rsidRPr="00AC5065" w:rsidDel="00805C29">
                <w:rPr>
                  <w:rFonts w:ascii="Arial" w:hAnsi="Arial" w:cs="Arial"/>
                  <w:i/>
                  <w:sz w:val="16"/>
                  <w:szCs w:val="16"/>
                </w:rPr>
                <w:delText xml:space="preserve">Optional input to run_spec_cov.py </w:delText>
              </w:r>
            </w:del>
          </w:p>
        </w:tc>
        <w:tc>
          <w:tcPr>
            <w:tcW w:w="4819" w:type="dxa"/>
          </w:tcPr>
          <w:p w14:paraId="477F1B93" w14:textId="4E523056" w:rsidR="00CF3962" w:rsidRPr="00AC5065" w:rsidDel="00805C29" w:rsidRDefault="00CF3962" w:rsidP="0029702C">
            <w:pPr>
              <w:rPr>
                <w:del w:id="92" w:author="Author"/>
                <w:rFonts w:ascii="Arial" w:hAnsi="Arial" w:cs="Arial"/>
                <w:i/>
                <w:sz w:val="16"/>
                <w:szCs w:val="16"/>
              </w:rPr>
            </w:pPr>
            <w:del w:id="93" w:author="Author">
              <w:r w:rsidRPr="00AC5065" w:rsidDel="00805C29">
                <w:rPr>
                  <w:rFonts w:ascii="Arial" w:hAnsi="Arial" w:cs="Arial"/>
                  <w:i/>
                  <w:sz w:val="16"/>
                  <w:szCs w:val="16"/>
                </w:rPr>
                <w:delText>Optional input to run_spec_cov</w:delText>
              </w:r>
              <w:r w:rsidR="00081233" w:rsidRPr="00AC5065" w:rsidDel="00805C29">
                <w:rPr>
                  <w:rFonts w:ascii="Arial" w:hAnsi="Arial" w:cs="Arial"/>
                  <w:i/>
                  <w:sz w:val="16"/>
                  <w:szCs w:val="16"/>
                </w:rPr>
                <w:delText>.py</w:delText>
              </w:r>
            </w:del>
          </w:p>
        </w:tc>
        <w:tc>
          <w:tcPr>
            <w:tcW w:w="4219" w:type="dxa"/>
          </w:tcPr>
          <w:p w14:paraId="7251A646" w14:textId="4394579A" w:rsidR="00CF3962" w:rsidRPr="00AC5065" w:rsidDel="00805C29" w:rsidRDefault="00081233" w:rsidP="0029702C">
            <w:pPr>
              <w:rPr>
                <w:del w:id="94" w:author="Author"/>
                <w:rFonts w:ascii="Arial" w:hAnsi="Arial" w:cs="Arial"/>
                <w:i/>
                <w:sz w:val="16"/>
                <w:szCs w:val="16"/>
              </w:rPr>
            </w:pPr>
            <w:del w:id="95" w:author="Author">
              <w:r w:rsidRPr="00AC5065" w:rsidDel="00805C29">
                <w:rPr>
                  <w:rFonts w:ascii="Arial" w:hAnsi="Arial" w:cs="Arial"/>
                  <w:i/>
                  <w:sz w:val="16"/>
                  <w:szCs w:val="16"/>
                </w:rPr>
                <w:delText>Optional input to run_spec_cov.py</w:delText>
              </w:r>
            </w:del>
          </w:p>
        </w:tc>
      </w:tr>
      <w:tr w:rsidR="00271E66" w:rsidRPr="00AC5065" w:rsidDel="00805C29" w14:paraId="6014087E" w14:textId="4B9EA4E4" w:rsidTr="00C14779">
        <w:trPr>
          <w:del w:id="96" w:author="Author"/>
        </w:trPr>
        <w:tc>
          <w:tcPr>
            <w:tcW w:w="963" w:type="dxa"/>
            <w:shd w:val="clear" w:color="auto" w:fill="F2F2F2" w:themeFill="background1" w:themeFillShade="F2"/>
          </w:tcPr>
          <w:p w14:paraId="357B8F9D" w14:textId="2FE23F52" w:rsidR="00271E66" w:rsidRPr="00AC5065" w:rsidDel="00805C29" w:rsidRDefault="00271E66" w:rsidP="0029702C">
            <w:pPr>
              <w:rPr>
                <w:del w:id="97" w:author="Author"/>
                <w:rFonts w:ascii="Arial" w:hAnsi="Arial" w:cs="Arial"/>
                <w:b/>
                <w:sz w:val="16"/>
                <w:szCs w:val="16"/>
              </w:rPr>
            </w:pPr>
            <w:del w:id="98" w:author="Author">
              <w:r w:rsidRPr="00AC5065" w:rsidDel="00805C29">
                <w:rPr>
                  <w:rFonts w:ascii="Arial" w:hAnsi="Arial" w:cs="Arial"/>
                  <w:b/>
                  <w:sz w:val="16"/>
                  <w:szCs w:val="16"/>
                </w:rPr>
                <w:delText>Layout</w:delText>
              </w:r>
            </w:del>
          </w:p>
        </w:tc>
        <w:tc>
          <w:tcPr>
            <w:tcW w:w="5128" w:type="dxa"/>
          </w:tcPr>
          <w:p w14:paraId="32BA3FBB" w14:textId="36331E6C" w:rsidR="00786B71" w:rsidRPr="00AC5065" w:rsidDel="00805C29" w:rsidRDefault="00786B71" w:rsidP="0029702C">
            <w:pPr>
              <w:rPr>
                <w:del w:id="99" w:author="Author"/>
                <w:rFonts w:ascii="Arial" w:hAnsi="Arial" w:cs="Arial"/>
                <w:i/>
                <w:sz w:val="16"/>
                <w:szCs w:val="16"/>
              </w:rPr>
            </w:pPr>
            <w:del w:id="100" w:author="Author">
              <w:r w:rsidRPr="00AC5065" w:rsidDel="00805C29">
                <w:rPr>
                  <w:rFonts w:ascii="Arial" w:hAnsi="Arial" w:cs="Arial"/>
                  <w:i/>
                  <w:sz w:val="16"/>
                  <w:szCs w:val="16"/>
                </w:rPr>
                <w:delText>Alt a)  “Requirement</w:delText>
              </w:r>
              <w:r w:rsidR="00CF3962" w:rsidRPr="00AC5065" w:rsidDel="00805C29">
                <w:rPr>
                  <w:rFonts w:ascii="Arial" w:hAnsi="Arial" w:cs="Arial"/>
                  <w:i/>
                  <w:sz w:val="16"/>
                  <w:szCs w:val="16"/>
                </w:rPr>
                <w:delText xml:space="preserve"> label</w:delText>
              </w:r>
              <w:r w:rsidRPr="00AC5065" w:rsidDel="00805C29">
                <w:rPr>
                  <w:rFonts w:ascii="Arial" w:hAnsi="Arial" w:cs="Arial"/>
                  <w:i/>
                  <w:sz w:val="16"/>
                  <w:szCs w:val="16"/>
                </w:rPr>
                <w:delText>”, “mapped req</w:delText>
              </w:r>
              <w:r w:rsidR="00CF3962" w:rsidRPr="00AC5065" w:rsidDel="00805C29">
                <w:rPr>
                  <w:rFonts w:ascii="Arial" w:hAnsi="Arial" w:cs="Arial"/>
                  <w:i/>
                  <w:sz w:val="16"/>
                  <w:szCs w:val="16"/>
                </w:rPr>
                <w:delText xml:space="preserve"> label</w:delText>
              </w:r>
              <w:r w:rsidRPr="00AC5065" w:rsidDel="00805C29">
                <w:rPr>
                  <w:rFonts w:ascii="Arial" w:hAnsi="Arial" w:cs="Arial"/>
                  <w:i/>
                  <w:sz w:val="16"/>
                  <w:szCs w:val="16"/>
                </w:rPr>
                <w:delText>” [, “mapped req</w:delText>
              </w:r>
              <w:r w:rsidR="00CF3962" w:rsidRPr="00AC5065" w:rsidDel="00805C29">
                <w:rPr>
                  <w:rFonts w:ascii="Arial" w:hAnsi="Arial" w:cs="Arial"/>
                  <w:i/>
                  <w:sz w:val="16"/>
                  <w:szCs w:val="16"/>
                </w:rPr>
                <w:delText xml:space="preserve"> label</w:delText>
              </w:r>
              <w:r w:rsidR="00D64E96" w:rsidRPr="00AC5065" w:rsidDel="00805C29">
                <w:rPr>
                  <w:rFonts w:ascii="Arial" w:hAnsi="Arial" w:cs="Arial"/>
                  <w:i/>
                  <w:sz w:val="16"/>
                  <w:szCs w:val="16"/>
                </w:rPr>
                <w:delText>”</w:delText>
              </w:r>
              <w:r w:rsidRPr="00AC5065" w:rsidDel="00805C29">
                <w:rPr>
                  <w:rFonts w:ascii="Arial" w:hAnsi="Arial" w:cs="Arial"/>
                  <w:i/>
                  <w:sz w:val="16"/>
                  <w:szCs w:val="16"/>
                </w:rPr>
                <w:delText>]</w:delText>
              </w:r>
            </w:del>
          </w:p>
          <w:p w14:paraId="6C8FD9FD" w14:textId="420C857D" w:rsidR="00786B71" w:rsidRPr="00AC5065" w:rsidDel="00805C29" w:rsidRDefault="00786B71" w:rsidP="0029702C">
            <w:pPr>
              <w:rPr>
                <w:del w:id="101" w:author="Author"/>
                <w:rFonts w:ascii="Arial" w:hAnsi="Arial" w:cs="Arial"/>
                <w:i/>
                <w:sz w:val="16"/>
                <w:szCs w:val="16"/>
              </w:rPr>
            </w:pPr>
            <w:del w:id="102" w:author="Author">
              <w:r w:rsidRPr="00AC5065" w:rsidDel="00805C29">
                <w:rPr>
                  <w:rFonts w:ascii="Arial" w:hAnsi="Arial" w:cs="Arial"/>
                  <w:i/>
                  <w:sz w:val="16"/>
                  <w:szCs w:val="16"/>
                </w:rPr>
                <w:delText xml:space="preserve">Alt b)  </w:delText>
              </w:r>
              <w:r w:rsidR="00E22132" w:rsidRPr="00AC5065" w:rsidDel="00805C29">
                <w:rPr>
                  <w:rFonts w:ascii="Arial" w:hAnsi="Arial" w:cs="Arial"/>
                  <w:i/>
                  <w:sz w:val="16"/>
                  <w:szCs w:val="16"/>
                </w:rPr>
                <w:delText>“Requirement</w:delText>
              </w:r>
              <w:r w:rsidR="00CF3962" w:rsidRPr="00AC5065" w:rsidDel="00805C29">
                <w:rPr>
                  <w:rFonts w:ascii="Arial" w:hAnsi="Arial" w:cs="Arial"/>
                  <w:i/>
                  <w:sz w:val="16"/>
                  <w:szCs w:val="16"/>
                </w:rPr>
                <w:delText xml:space="preserve"> label</w:delText>
              </w:r>
              <w:r w:rsidR="00E22132" w:rsidRPr="00AC5065" w:rsidDel="00805C29">
                <w:rPr>
                  <w:rFonts w:ascii="Arial" w:hAnsi="Arial" w:cs="Arial"/>
                  <w:i/>
                  <w:sz w:val="16"/>
                  <w:szCs w:val="16"/>
                </w:rPr>
                <w:delText>”</w:delText>
              </w:r>
              <w:r w:rsidRPr="00AC5065" w:rsidDel="00805C29">
                <w:rPr>
                  <w:rFonts w:ascii="Arial" w:hAnsi="Arial" w:cs="Arial"/>
                  <w:i/>
                  <w:sz w:val="16"/>
                  <w:szCs w:val="16"/>
                </w:rPr>
                <w:delText>,</w:delText>
              </w:r>
              <w:r w:rsidR="00E22132" w:rsidRPr="00AC5065" w:rsidDel="00805C29">
                <w:rPr>
                  <w:rFonts w:ascii="Arial" w:hAnsi="Arial" w:cs="Arial"/>
                  <w:i/>
                  <w:sz w:val="16"/>
                  <w:szCs w:val="16"/>
                </w:rPr>
                <w:delText xml:space="preserve"> “</w:delText>
              </w:r>
              <w:r w:rsidR="00CF3962" w:rsidRPr="00AC5065" w:rsidDel="00805C29">
                <w:rPr>
                  <w:rFonts w:ascii="Arial" w:hAnsi="Arial" w:cs="Arial"/>
                  <w:i/>
                  <w:sz w:val="16"/>
                  <w:szCs w:val="16"/>
                </w:rPr>
                <w:delText>s</w:delText>
              </w:r>
              <w:r w:rsidR="00E22132" w:rsidRPr="00AC5065" w:rsidDel="00805C29">
                <w:rPr>
                  <w:rFonts w:ascii="Arial" w:hAnsi="Arial" w:cs="Arial"/>
                  <w:i/>
                  <w:sz w:val="16"/>
                  <w:szCs w:val="16"/>
                </w:rPr>
                <w:delText>ub-req</w:delText>
              </w:r>
              <w:r w:rsidR="00CF3962" w:rsidRPr="00AC5065" w:rsidDel="00805C29">
                <w:rPr>
                  <w:rFonts w:ascii="Arial" w:hAnsi="Arial" w:cs="Arial"/>
                  <w:i/>
                  <w:sz w:val="16"/>
                  <w:szCs w:val="16"/>
                </w:rPr>
                <w:delText xml:space="preserve"> label</w:delText>
              </w:r>
              <w:r w:rsidR="00E22132" w:rsidRPr="00AC5065" w:rsidDel="00805C29">
                <w:rPr>
                  <w:rFonts w:ascii="Arial" w:hAnsi="Arial" w:cs="Arial"/>
                  <w:i/>
                  <w:sz w:val="16"/>
                  <w:szCs w:val="16"/>
                </w:rPr>
                <w:delText>”</w:delText>
              </w:r>
              <w:r w:rsidR="00CF3962" w:rsidRPr="00AC5065" w:rsidDel="00805C29">
                <w:rPr>
                  <w:rFonts w:ascii="Arial" w:hAnsi="Arial" w:cs="Arial"/>
                  <w:i/>
                  <w:sz w:val="16"/>
                  <w:szCs w:val="16"/>
                </w:rPr>
                <w:delText>,</w:delText>
              </w:r>
              <w:r w:rsidR="00E22132" w:rsidRPr="00AC5065" w:rsidDel="00805C29">
                <w:rPr>
                  <w:rFonts w:ascii="Arial" w:hAnsi="Arial" w:cs="Arial"/>
                  <w:i/>
                  <w:sz w:val="16"/>
                  <w:szCs w:val="16"/>
                </w:rPr>
                <w:delText xml:space="preserve"> “</w:delText>
              </w:r>
              <w:r w:rsidR="00CF3962" w:rsidRPr="00AC5065" w:rsidDel="00805C29">
                <w:rPr>
                  <w:rFonts w:ascii="Arial" w:hAnsi="Arial" w:cs="Arial"/>
                  <w:i/>
                  <w:sz w:val="16"/>
                  <w:szCs w:val="16"/>
                </w:rPr>
                <w:delText>s</w:delText>
              </w:r>
              <w:r w:rsidR="00E22132" w:rsidRPr="00AC5065" w:rsidDel="00805C29">
                <w:rPr>
                  <w:rFonts w:ascii="Arial" w:hAnsi="Arial" w:cs="Arial"/>
                  <w:i/>
                  <w:sz w:val="16"/>
                  <w:szCs w:val="16"/>
                </w:rPr>
                <w:delText>ub-req</w:delText>
              </w:r>
              <w:r w:rsidR="00CF3962" w:rsidRPr="00AC5065" w:rsidDel="00805C29">
                <w:rPr>
                  <w:rFonts w:ascii="Arial" w:hAnsi="Arial" w:cs="Arial"/>
                  <w:i/>
                  <w:sz w:val="16"/>
                  <w:szCs w:val="16"/>
                </w:rPr>
                <w:delText xml:space="preserve"> label</w:delText>
              </w:r>
              <w:r w:rsidR="00E22132" w:rsidRPr="00AC5065" w:rsidDel="00805C29">
                <w:rPr>
                  <w:rFonts w:ascii="Arial" w:hAnsi="Arial" w:cs="Arial"/>
                  <w:i/>
                  <w:sz w:val="16"/>
                  <w:szCs w:val="16"/>
                </w:rPr>
                <w:delText>”</w:delText>
              </w:r>
              <w:r w:rsidR="00E52D42" w:rsidDel="00805C29">
                <w:rPr>
                  <w:rFonts w:ascii="Arial" w:hAnsi="Arial" w:cs="Arial"/>
                  <w:i/>
                  <w:sz w:val="16"/>
                  <w:szCs w:val="16"/>
                </w:rPr>
                <w:delText>,</w:delText>
              </w:r>
              <w:r w:rsidR="00E22132" w:rsidRPr="00AC5065" w:rsidDel="00805C29">
                <w:rPr>
                  <w:rFonts w:ascii="Arial" w:hAnsi="Arial" w:cs="Arial"/>
                  <w:i/>
                  <w:sz w:val="16"/>
                  <w:szCs w:val="16"/>
                </w:rPr>
                <w:delText xml:space="preserve"> …</w:delText>
              </w:r>
            </w:del>
          </w:p>
        </w:tc>
        <w:tc>
          <w:tcPr>
            <w:tcW w:w="4819" w:type="dxa"/>
          </w:tcPr>
          <w:p w14:paraId="3673D013" w14:textId="282FCDD4" w:rsidR="00081233" w:rsidRPr="00AC5065" w:rsidDel="00805C29" w:rsidRDefault="00E22132" w:rsidP="0029702C">
            <w:pPr>
              <w:rPr>
                <w:del w:id="103" w:author="Author"/>
                <w:rFonts w:ascii="Arial" w:hAnsi="Arial" w:cs="Arial"/>
                <w:i/>
                <w:sz w:val="16"/>
                <w:szCs w:val="16"/>
              </w:rPr>
            </w:pPr>
            <w:del w:id="104" w:author="Author">
              <w:r w:rsidRPr="00AC5065" w:rsidDel="00805C29">
                <w:rPr>
                  <w:rFonts w:ascii="Arial" w:hAnsi="Arial" w:cs="Arial"/>
                  <w:i/>
                  <w:sz w:val="16"/>
                  <w:szCs w:val="16"/>
                </w:rPr>
                <w:delText>“</w:delText>
              </w:r>
              <w:r w:rsidR="00081233" w:rsidRPr="00AC5065" w:rsidDel="00805C29">
                <w:rPr>
                  <w:rFonts w:ascii="Arial" w:hAnsi="Arial" w:cs="Arial"/>
                  <w:i/>
                  <w:sz w:val="16"/>
                  <w:szCs w:val="16"/>
                </w:rPr>
                <w:delText xml:space="preserve">path to a </w:delText>
              </w:r>
              <w:r w:rsidR="004C40F1" w:rsidDel="00805C29">
                <w:rPr>
                  <w:rFonts w:ascii="Arial" w:hAnsi="Arial" w:cs="Arial"/>
                  <w:i/>
                  <w:sz w:val="16"/>
                  <w:szCs w:val="16"/>
                </w:rPr>
                <w:delText>Partial coverage</w:delText>
              </w:r>
              <w:r w:rsidR="00081233" w:rsidRPr="00AC5065" w:rsidDel="00805C29">
                <w:rPr>
                  <w:rFonts w:ascii="Arial" w:hAnsi="Arial" w:cs="Arial"/>
                  <w:i/>
                  <w:sz w:val="16"/>
                  <w:szCs w:val="16"/>
                </w:rPr>
                <w:delText xml:space="preserve"> file</w:delText>
              </w:r>
              <w:r w:rsidRPr="00AC5065" w:rsidDel="00805C29">
                <w:rPr>
                  <w:rFonts w:ascii="Arial" w:hAnsi="Arial" w:cs="Arial"/>
                  <w:i/>
                  <w:sz w:val="16"/>
                  <w:szCs w:val="16"/>
                </w:rPr>
                <w:delText>”</w:delText>
              </w:r>
            </w:del>
          </w:p>
          <w:p w14:paraId="046FE09F" w14:textId="5AC9F0B7" w:rsidR="00271E66" w:rsidRPr="00AC5065" w:rsidDel="00805C29" w:rsidRDefault="00081233" w:rsidP="0029702C">
            <w:pPr>
              <w:rPr>
                <w:del w:id="105" w:author="Author"/>
                <w:rFonts w:ascii="Arial" w:hAnsi="Arial" w:cs="Arial"/>
                <w:i/>
                <w:sz w:val="16"/>
                <w:szCs w:val="16"/>
              </w:rPr>
            </w:pPr>
            <w:del w:id="106" w:author="Author">
              <w:r w:rsidRPr="00AC5065" w:rsidDel="00805C29">
                <w:rPr>
                  <w:rFonts w:ascii="Arial" w:hAnsi="Arial" w:cs="Arial"/>
                  <w:i/>
                  <w:sz w:val="16"/>
                  <w:szCs w:val="16"/>
                </w:rPr>
                <w:delText xml:space="preserve">“path to another </w:delText>
              </w:r>
              <w:r w:rsidR="004C40F1" w:rsidDel="00805C29">
                <w:rPr>
                  <w:rFonts w:ascii="Arial" w:hAnsi="Arial" w:cs="Arial"/>
                  <w:i/>
                  <w:sz w:val="16"/>
                  <w:szCs w:val="16"/>
                </w:rPr>
                <w:delText>Partial coverage</w:delText>
              </w:r>
              <w:r w:rsidRPr="00AC5065" w:rsidDel="00805C29">
                <w:rPr>
                  <w:rFonts w:ascii="Arial" w:hAnsi="Arial" w:cs="Arial"/>
                  <w:i/>
                  <w:sz w:val="16"/>
                  <w:szCs w:val="16"/>
                </w:rPr>
                <w:delText xml:space="preserve"> file” </w:delText>
              </w:r>
              <w:r w:rsidR="00E22132" w:rsidRPr="00AC5065" w:rsidDel="00805C29">
                <w:rPr>
                  <w:rFonts w:ascii="Arial" w:hAnsi="Arial" w:cs="Arial"/>
                  <w:i/>
                  <w:sz w:val="16"/>
                  <w:szCs w:val="16"/>
                </w:rPr>
                <w:delText xml:space="preserve"> </w:delText>
              </w:r>
            </w:del>
          </w:p>
          <w:p w14:paraId="65AAAF4D" w14:textId="075CF62F" w:rsidR="00081233" w:rsidRPr="00AC5065" w:rsidDel="00805C29" w:rsidRDefault="00081233" w:rsidP="0029702C">
            <w:pPr>
              <w:rPr>
                <w:del w:id="107" w:author="Author"/>
                <w:rFonts w:ascii="Arial" w:hAnsi="Arial" w:cs="Arial"/>
                <w:i/>
                <w:sz w:val="16"/>
                <w:szCs w:val="16"/>
              </w:rPr>
            </w:pPr>
            <w:del w:id="108" w:author="Author">
              <w:r w:rsidRPr="00AC5065" w:rsidDel="00805C29">
                <w:rPr>
                  <w:rFonts w:ascii="Arial" w:hAnsi="Arial" w:cs="Arial"/>
                  <w:i/>
                  <w:sz w:val="16"/>
                  <w:szCs w:val="16"/>
                </w:rPr>
                <w:delText>etc</w:delText>
              </w:r>
              <w:r w:rsidR="00C60CB0" w:rsidDel="00805C29">
                <w:rPr>
                  <w:rFonts w:ascii="Arial" w:hAnsi="Arial" w:cs="Arial"/>
                  <w:i/>
                  <w:sz w:val="16"/>
                  <w:szCs w:val="16"/>
                </w:rPr>
                <w:delText>.</w:delText>
              </w:r>
            </w:del>
          </w:p>
        </w:tc>
        <w:tc>
          <w:tcPr>
            <w:tcW w:w="4219" w:type="dxa"/>
          </w:tcPr>
          <w:p w14:paraId="2BCFB7ED" w14:textId="1E0EF31D" w:rsidR="00271E66" w:rsidRPr="00AC5065" w:rsidDel="00805C29" w:rsidRDefault="00D71ECB" w:rsidP="0029702C">
            <w:pPr>
              <w:rPr>
                <w:del w:id="109" w:author="Author"/>
                <w:rFonts w:ascii="Arial" w:hAnsi="Arial" w:cs="Arial"/>
                <w:i/>
                <w:sz w:val="16"/>
                <w:szCs w:val="16"/>
              </w:rPr>
            </w:pPr>
            <w:del w:id="110" w:author="Author">
              <w:r w:rsidRPr="00AC5065" w:rsidDel="00805C29">
                <w:rPr>
                  <w:rFonts w:ascii="Arial" w:hAnsi="Arial" w:cs="Arial"/>
                  <w:i/>
                  <w:sz w:val="16"/>
                  <w:szCs w:val="16"/>
                </w:rPr>
                <w:delText>--</w:delText>
              </w:r>
              <w:r w:rsidR="00115B82" w:rsidRPr="00AC5065" w:rsidDel="00805C29">
                <w:rPr>
                  <w:rFonts w:ascii="Arial" w:hAnsi="Arial" w:cs="Arial"/>
                  <w:i/>
                  <w:sz w:val="16"/>
                  <w:szCs w:val="16"/>
                </w:rPr>
                <w:delText>a</w:delText>
              </w:r>
              <w:r w:rsidRPr="00AC5065" w:rsidDel="00805C29">
                <w:rPr>
                  <w:rFonts w:ascii="Arial" w:hAnsi="Arial" w:cs="Arial"/>
                  <w:i/>
                  <w:sz w:val="16"/>
                  <w:szCs w:val="16"/>
                </w:rPr>
                <w:delText>rgument value   OR   -a value</w:delText>
              </w:r>
            </w:del>
          </w:p>
          <w:p w14:paraId="1A15F85C" w14:textId="7B7B7E06" w:rsidR="00081233" w:rsidRPr="00AC5065" w:rsidDel="00805C29" w:rsidRDefault="00081233" w:rsidP="0029702C">
            <w:pPr>
              <w:rPr>
                <w:del w:id="111" w:author="Author"/>
                <w:rFonts w:ascii="Arial" w:hAnsi="Arial" w:cs="Arial"/>
                <w:i/>
                <w:sz w:val="16"/>
                <w:szCs w:val="16"/>
              </w:rPr>
            </w:pPr>
            <w:del w:id="112" w:author="Author">
              <w:r w:rsidRPr="00AC5065" w:rsidDel="00805C29">
                <w:rPr>
                  <w:rFonts w:ascii="Arial" w:hAnsi="Arial" w:cs="Arial"/>
                  <w:i/>
                  <w:sz w:val="16"/>
                  <w:szCs w:val="16"/>
                </w:rPr>
                <w:delText>etc</w:delText>
              </w:r>
              <w:r w:rsidR="00C60CB0" w:rsidDel="00805C29">
                <w:rPr>
                  <w:rFonts w:ascii="Arial" w:hAnsi="Arial" w:cs="Arial"/>
                  <w:i/>
                  <w:sz w:val="16"/>
                  <w:szCs w:val="16"/>
                </w:rPr>
                <w:delText>.</w:delText>
              </w:r>
            </w:del>
          </w:p>
        </w:tc>
      </w:tr>
      <w:tr w:rsidR="00271E66" w:rsidRPr="00AC5065" w:rsidDel="00805C29" w14:paraId="6D5DD9B8" w14:textId="0E406BC1" w:rsidTr="00C14779">
        <w:trPr>
          <w:trHeight w:val="722"/>
          <w:del w:id="113" w:author="Author"/>
        </w:trPr>
        <w:tc>
          <w:tcPr>
            <w:tcW w:w="963" w:type="dxa"/>
            <w:shd w:val="clear" w:color="auto" w:fill="F2F2F2" w:themeFill="background1" w:themeFillShade="F2"/>
          </w:tcPr>
          <w:p w14:paraId="1296ACFC" w14:textId="4E4DC29F" w:rsidR="00271E66" w:rsidRPr="00AC5065" w:rsidDel="00805C29" w:rsidRDefault="00271E66" w:rsidP="0029702C">
            <w:pPr>
              <w:rPr>
                <w:del w:id="114" w:author="Author"/>
                <w:rFonts w:ascii="Arial" w:hAnsi="Arial" w:cs="Arial"/>
                <w:b/>
                <w:sz w:val="16"/>
                <w:szCs w:val="16"/>
              </w:rPr>
            </w:pPr>
            <w:del w:id="115" w:author="Author">
              <w:r w:rsidRPr="00AC5065" w:rsidDel="00805C29">
                <w:rPr>
                  <w:rFonts w:ascii="Arial" w:hAnsi="Arial" w:cs="Arial"/>
                  <w:b/>
                  <w:sz w:val="16"/>
                  <w:szCs w:val="16"/>
                </w:rPr>
                <w:delText>Example</w:delText>
              </w:r>
            </w:del>
          </w:p>
        </w:tc>
        <w:tc>
          <w:tcPr>
            <w:tcW w:w="5128" w:type="dxa"/>
          </w:tcPr>
          <w:p w14:paraId="242AB549" w14:textId="7F359523" w:rsidR="00E22132" w:rsidRPr="00AC5065" w:rsidDel="00805C29" w:rsidRDefault="00513C31" w:rsidP="00E22132">
            <w:pPr>
              <w:rPr>
                <w:del w:id="116" w:author="Author"/>
                <w:rFonts w:ascii="Arial" w:hAnsi="Arial" w:cs="Arial"/>
                <w:sz w:val="16"/>
                <w:szCs w:val="16"/>
                <w:lang w:val="pt-BR"/>
              </w:rPr>
            </w:pPr>
            <w:del w:id="117" w:author="Author">
              <w:r w:rsidRPr="00AC5065" w:rsidDel="00805C29">
                <w:rPr>
                  <w:rFonts w:ascii="Arial" w:hAnsi="Arial" w:cs="Arial"/>
                  <w:sz w:val="16"/>
                  <w:szCs w:val="16"/>
                  <w:lang w:val="pt-BR"/>
                </w:rPr>
                <w:delText>FPGA_REQ_</w:delText>
              </w:r>
              <w:r w:rsidR="00E22132" w:rsidRPr="00AC5065" w:rsidDel="00805C29">
                <w:rPr>
                  <w:rFonts w:ascii="Arial" w:hAnsi="Arial" w:cs="Arial"/>
                  <w:sz w:val="16"/>
                  <w:szCs w:val="16"/>
                  <w:lang w:val="pt-BR"/>
                </w:rPr>
                <w:delText>1</w:delText>
              </w:r>
              <w:r w:rsidR="00CF3962" w:rsidRPr="00AC5065" w:rsidDel="00805C29">
                <w:rPr>
                  <w:rFonts w:ascii="Arial" w:hAnsi="Arial" w:cs="Arial"/>
                  <w:sz w:val="16"/>
                  <w:szCs w:val="16"/>
                  <w:lang w:val="pt-BR"/>
                </w:rPr>
                <w:delText>,</w:delText>
              </w:r>
              <w:r w:rsidR="00E22132" w:rsidRPr="00AC5065" w:rsidDel="00805C29">
                <w:rPr>
                  <w:rFonts w:ascii="Arial" w:hAnsi="Arial" w:cs="Arial"/>
                  <w:sz w:val="16"/>
                  <w:szCs w:val="16"/>
                  <w:lang w:val="pt-BR"/>
                </w:rPr>
                <w:delText xml:space="preserve"> </w:delText>
              </w:r>
              <w:r w:rsidRPr="00AC5065" w:rsidDel="00805C29">
                <w:rPr>
                  <w:rFonts w:ascii="Arial" w:hAnsi="Arial" w:cs="Arial"/>
                  <w:sz w:val="16"/>
                  <w:szCs w:val="16"/>
                  <w:lang w:val="pt-BR"/>
                </w:rPr>
                <w:delText>FPGA_REQ_</w:delText>
              </w:r>
              <w:r w:rsidR="00E22132" w:rsidRPr="00AC5065" w:rsidDel="00805C29">
                <w:rPr>
                  <w:rFonts w:ascii="Arial" w:hAnsi="Arial" w:cs="Arial"/>
                  <w:sz w:val="16"/>
                  <w:szCs w:val="16"/>
                  <w:lang w:val="pt-BR"/>
                </w:rPr>
                <w:delText>1.a</w:delText>
              </w:r>
              <w:r w:rsidR="00CF3962" w:rsidRPr="00AC5065" w:rsidDel="00805C29">
                <w:rPr>
                  <w:rFonts w:ascii="Arial" w:hAnsi="Arial" w:cs="Arial"/>
                  <w:sz w:val="16"/>
                  <w:szCs w:val="16"/>
                  <w:lang w:val="pt-BR"/>
                </w:rPr>
                <w:delText>,</w:delText>
              </w:r>
              <w:r w:rsidR="00E22132" w:rsidRPr="00AC5065" w:rsidDel="00805C29">
                <w:rPr>
                  <w:rFonts w:ascii="Arial" w:hAnsi="Arial" w:cs="Arial"/>
                  <w:sz w:val="16"/>
                  <w:szCs w:val="16"/>
                  <w:lang w:val="pt-BR"/>
                </w:rPr>
                <w:delText xml:space="preserve"> </w:delText>
              </w:r>
              <w:r w:rsidRPr="00AC5065" w:rsidDel="00805C29">
                <w:rPr>
                  <w:rFonts w:ascii="Arial" w:hAnsi="Arial" w:cs="Arial"/>
                  <w:sz w:val="16"/>
                  <w:szCs w:val="16"/>
                  <w:lang w:val="pt-BR"/>
                </w:rPr>
                <w:delText>FPGA_REQ_</w:delText>
              </w:r>
              <w:r w:rsidR="00E22132" w:rsidRPr="00AC5065" w:rsidDel="00805C29">
                <w:rPr>
                  <w:rFonts w:ascii="Arial" w:hAnsi="Arial" w:cs="Arial"/>
                  <w:sz w:val="16"/>
                  <w:szCs w:val="16"/>
                  <w:lang w:val="pt-BR"/>
                </w:rPr>
                <w:delText>1.b</w:delText>
              </w:r>
            </w:del>
          </w:p>
        </w:tc>
        <w:tc>
          <w:tcPr>
            <w:tcW w:w="4819" w:type="dxa"/>
          </w:tcPr>
          <w:p w14:paraId="5EEE3DF6" w14:textId="7271BF2D" w:rsidR="00E22132" w:rsidRPr="00AC5065" w:rsidDel="00805C29" w:rsidRDefault="000F2DBA" w:rsidP="00E22132">
            <w:pPr>
              <w:rPr>
                <w:del w:id="118" w:author="Author"/>
                <w:rFonts w:ascii="Arial" w:hAnsi="Arial" w:cs="Arial"/>
                <w:sz w:val="16"/>
                <w:szCs w:val="16"/>
              </w:rPr>
            </w:pPr>
            <w:del w:id="119" w:author="Author">
              <w:r w:rsidDel="00805C29">
                <w:rPr>
                  <w:rFonts w:ascii="Arial" w:hAnsi="Arial" w:cs="Arial"/>
                  <w:sz w:val="16"/>
                  <w:szCs w:val="16"/>
                </w:rPr>
                <w:delText>pc_base_func</w:delText>
              </w:r>
              <w:r w:rsidR="00081233" w:rsidRPr="00AC5065" w:rsidDel="00805C29">
                <w:rPr>
                  <w:rFonts w:ascii="Arial" w:hAnsi="Arial" w:cs="Arial"/>
                  <w:sz w:val="16"/>
                  <w:szCs w:val="16"/>
                </w:rPr>
                <w:delText>.csv</w:delText>
              </w:r>
            </w:del>
          </w:p>
          <w:p w14:paraId="74CBE2C0" w14:textId="08B5400A" w:rsidR="00E22132" w:rsidRPr="00AC5065" w:rsidDel="00805C29" w:rsidRDefault="00081233" w:rsidP="00E22132">
            <w:pPr>
              <w:rPr>
                <w:del w:id="120" w:author="Author"/>
                <w:rFonts w:ascii="Arial" w:hAnsi="Arial" w:cs="Arial"/>
                <w:sz w:val="16"/>
                <w:szCs w:val="16"/>
              </w:rPr>
            </w:pPr>
            <w:del w:id="121" w:author="Author">
              <w:r w:rsidRPr="00AC5065" w:rsidDel="00805C29">
                <w:rPr>
                  <w:rFonts w:ascii="Arial" w:hAnsi="Arial" w:cs="Arial"/>
                  <w:sz w:val="16"/>
                  <w:szCs w:val="16"/>
                </w:rPr>
                <w:delText>../my_sim_dir/</w:delText>
              </w:r>
              <w:r w:rsidR="000F2DBA" w:rsidDel="00805C29">
                <w:rPr>
                  <w:rFonts w:ascii="Arial" w:hAnsi="Arial" w:cs="Arial"/>
                  <w:sz w:val="16"/>
                  <w:szCs w:val="16"/>
                </w:rPr>
                <w:delText>pc</w:delText>
              </w:r>
              <w:r w:rsidRPr="00AC5065" w:rsidDel="00805C29">
                <w:rPr>
                  <w:rFonts w:ascii="Arial" w:hAnsi="Arial" w:cs="Arial"/>
                  <w:sz w:val="16"/>
                  <w:szCs w:val="16"/>
                </w:rPr>
                <w:delText>_</w:delText>
              </w:r>
              <w:r w:rsidR="000F2DBA" w:rsidDel="00805C29">
                <w:rPr>
                  <w:rFonts w:ascii="Arial" w:hAnsi="Arial" w:cs="Arial"/>
                  <w:sz w:val="16"/>
                  <w:szCs w:val="16"/>
                </w:rPr>
                <w:delText>reset</w:delText>
              </w:r>
              <w:r w:rsidRPr="00AC5065" w:rsidDel="00805C29">
                <w:rPr>
                  <w:rFonts w:ascii="Arial" w:hAnsi="Arial" w:cs="Arial"/>
                  <w:sz w:val="16"/>
                  <w:szCs w:val="16"/>
                </w:rPr>
                <w:delText>.csv</w:delText>
              </w:r>
            </w:del>
          </w:p>
          <w:p w14:paraId="1579667F" w14:textId="64B0E203" w:rsidR="00271E66" w:rsidRPr="00AC5065" w:rsidDel="00805C29" w:rsidRDefault="000F2DBA" w:rsidP="00AC38EA">
            <w:pPr>
              <w:rPr>
                <w:del w:id="122" w:author="Author"/>
                <w:rFonts w:ascii="Arial" w:hAnsi="Arial" w:cs="Arial"/>
                <w:sz w:val="16"/>
                <w:szCs w:val="16"/>
              </w:rPr>
            </w:pPr>
            <w:del w:id="123" w:author="Author">
              <w:r w:rsidDel="00805C29">
                <w:rPr>
                  <w:rFonts w:ascii="Arial" w:hAnsi="Arial" w:cs="Arial"/>
                  <w:sz w:val="16"/>
                  <w:szCs w:val="16"/>
                </w:rPr>
                <w:delText>cov_corner_cases</w:delText>
              </w:r>
              <w:r w:rsidR="00B0515D" w:rsidRPr="00AC5065" w:rsidDel="00805C29">
                <w:rPr>
                  <w:rFonts w:ascii="Arial" w:hAnsi="Arial" w:cs="Arial"/>
                  <w:sz w:val="16"/>
                  <w:szCs w:val="16"/>
                </w:rPr>
                <w:delText>.csv</w:delText>
              </w:r>
            </w:del>
          </w:p>
        </w:tc>
        <w:tc>
          <w:tcPr>
            <w:tcW w:w="4219" w:type="dxa"/>
          </w:tcPr>
          <w:p w14:paraId="04754B15" w14:textId="38C911D3" w:rsidR="00D71ECB" w:rsidRPr="00AC5065" w:rsidDel="00805C29" w:rsidRDefault="00D71ECB" w:rsidP="00D71ECB">
            <w:pPr>
              <w:tabs>
                <w:tab w:val="left" w:pos="1026"/>
                <w:tab w:val="left" w:pos="1877"/>
                <w:tab w:val="left" w:pos="4820"/>
              </w:tabs>
              <w:spacing w:before="20" w:after="20" w:line="20" w:lineRule="atLeast"/>
              <w:rPr>
                <w:del w:id="124" w:author="Author"/>
                <w:rFonts w:ascii="Arial" w:hAnsi="Arial" w:cs="Arial"/>
                <w:sz w:val="16"/>
                <w:szCs w:val="16"/>
              </w:rPr>
            </w:pPr>
            <w:del w:id="125" w:author="Author">
              <w:r w:rsidRPr="00AC5065" w:rsidDel="00805C29">
                <w:rPr>
                  <w:rFonts w:ascii="Arial" w:hAnsi="Arial" w:cs="Arial"/>
                  <w:sz w:val="16"/>
                  <w:szCs w:val="16"/>
                </w:rPr>
                <w:delText>--req</w:delText>
              </w:r>
              <w:r w:rsidR="00DD3276" w:rsidDel="00805C29">
                <w:rPr>
                  <w:rFonts w:ascii="Arial" w:hAnsi="Arial" w:cs="Arial"/>
                  <w:sz w:val="16"/>
                  <w:szCs w:val="16"/>
                </w:rPr>
                <w:delText>uirement</w:delText>
              </w:r>
              <w:r w:rsidR="00B0515D" w:rsidRPr="00AC5065" w:rsidDel="00805C29">
                <w:rPr>
                  <w:rFonts w:ascii="Arial" w:hAnsi="Arial" w:cs="Arial"/>
                  <w:sz w:val="16"/>
                  <w:szCs w:val="16"/>
                </w:rPr>
                <w:delText>_list</w:delText>
              </w:r>
              <w:r w:rsidRPr="00AC5065" w:rsidDel="00805C29">
                <w:rPr>
                  <w:rFonts w:ascii="Arial" w:hAnsi="Arial" w:cs="Arial"/>
                  <w:sz w:val="16"/>
                  <w:szCs w:val="16"/>
                </w:rPr>
                <w:delText xml:space="preserve"> path/</w:delText>
              </w:r>
              <w:r w:rsidR="00B0515D" w:rsidRPr="00AC5065" w:rsidDel="00805C29">
                <w:rPr>
                  <w:rFonts w:ascii="Arial" w:hAnsi="Arial" w:cs="Arial"/>
                  <w:sz w:val="16"/>
                  <w:szCs w:val="16"/>
                </w:rPr>
                <w:delText>requirement_list</w:delText>
              </w:r>
              <w:r w:rsidRPr="00AC5065" w:rsidDel="00805C29">
                <w:rPr>
                  <w:rFonts w:ascii="Arial" w:hAnsi="Arial" w:cs="Arial"/>
                  <w:sz w:val="16"/>
                  <w:szCs w:val="16"/>
                </w:rPr>
                <w:delText>.csv</w:delText>
              </w:r>
            </w:del>
          </w:p>
          <w:p w14:paraId="4724433D" w14:textId="79A610D1" w:rsidR="006A398C" w:rsidDel="00805C29" w:rsidRDefault="00D71ECB" w:rsidP="00D71ECB">
            <w:pPr>
              <w:tabs>
                <w:tab w:val="left" w:pos="1026"/>
                <w:tab w:val="left" w:pos="1877"/>
                <w:tab w:val="left" w:pos="4820"/>
              </w:tabs>
              <w:spacing w:before="20" w:after="20" w:line="20" w:lineRule="atLeast"/>
              <w:rPr>
                <w:del w:id="126" w:author="Author"/>
                <w:rFonts w:ascii="Arial" w:hAnsi="Arial" w:cs="Arial"/>
                <w:sz w:val="16"/>
                <w:szCs w:val="16"/>
              </w:rPr>
            </w:pPr>
            <w:del w:id="127" w:author="Author">
              <w:r w:rsidRPr="00AC5065" w:rsidDel="00805C29">
                <w:rPr>
                  <w:rFonts w:ascii="Arial" w:hAnsi="Arial" w:cs="Arial"/>
                  <w:sz w:val="16"/>
                  <w:szCs w:val="16"/>
                </w:rPr>
                <w:delText>-</w:delText>
              </w:r>
              <w:r w:rsidR="000F2DBA" w:rsidDel="00805C29">
                <w:rPr>
                  <w:rFonts w:ascii="Arial" w:hAnsi="Arial" w:cs="Arial"/>
                  <w:sz w:val="16"/>
                  <w:szCs w:val="16"/>
                </w:rPr>
                <w:delText>p</w:delText>
              </w:r>
              <w:r w:rsidRPr="00AC5065" w:rsidDel="00805C29">
                <w:rPr>
                  <w:rFonts w:ascii="Arial" w:hAnsi="Arial" w:cs="Arial"/>
                  <w:sz w:val="16"/>
                  <w:szCs w:val="16"/>
                </w:rPr>
                <w:delText xml:space="preserve"> </w:delText>
              </w:r>
              <w:r w:rsidR="000F2DBA" w:rsidDel="00805C29">
                <w:rPr>
                  <w:rFonts w:ascii="Arial" w:hAnsi="Arial" w:cs="Arial"/>
                  <w:sz w:val="16"/>
                  <w:szCs w:val="16"/>
                </w:rPr>
                <w:delText>partial</w:delText>
              </w:r>
              <w:r w:rsidR="00B0515D" w:rsidRPr="00AC5065" w:rsidDel="00805C29">
                <w:rPr>
                  <w:rFonts w:ascii="Arial" w:hAnsi="Arial" w:cs="Arial"/>
                  <w:sz w:val="16"/>
                  <w:szCs w:val="16"/>
                </w:rPr>
                <w:delText>_coverage_files</w:delText>
              </w:r>
              <w:r w:rsidRPr="00AC5065" w:rsidDel="00805C29">
                <w:rPr>
                  <w:rFonts w:ascii="Arial" w:hAnsi="Arial" w:cs="Arial"/>
                  <w:sz w:val="16"/>
                  <w:szCs w:val="16"/>
                </w:rPr>
                <w:delText>.txt</w:delText>
              </w:r>
            </w:del>
          </w:p>
          <w:p w14:paraId="5699947E" w14:textId="660F43A2" w:rsidR="006A398C" w:rsidRPr="00AC5065" w:rsidDel="00805C29" w:rsidRDefault="006A398C" w:rsidP="00D71ECB">
            <w:pPr>
              <w:tabs>
                <w:tab w:val="left" w:pos="1026"/>
                <w:tab w:val="left" w:pos="1877"/>
                <w:tab w:val="left" w:pos="4820"/>
              </w:tabs>
              <w:spacing w:before="20" w:after="20" w:line="20" w:lineRule="atLeast"/>
              <w:rPr>
                <w:del w:id="128" w:author="Author"/>
                <w:rFonts w:ascii="Arial" w:hAnsi="Arial" w:cs="Arial"/>
                <w:sz w:val="16"/>
                <w:szCs w:val="16"/>
              </w:rPr>
            </w:pPr>
            <w:del w:id="129" w:author="Author">
              <w:r w:rsidDel="00805C29">
                <w:rPr>
                  <w:rFonts w:ascii="Arial" w:hAnsi="Arial" w:cs="Arial"/>
                  <w:sz w:val="16"/>
                  <w:szCs w:val="16"/>
                </w:rPr>
                <w:delText>-s spec_cov</w:delText>
              </w:r>
              <w:r w:rsidR="00046B70" w:rsidDel="00805C29">
                <w:rPr>
                  <w:rFonts w:ascii="Arial" w:hAnsi="Arial" w:cs="Arial"/>
                  <w:sz w:val="16"/>
                  <w:szCs w:val="16"/>
                </w:rPr>
                <w:delText>.csv</w:delText>
              </w:r>
            </w:del>
          </w:p>
          <w:p w14:paraId="20A489AA" w14:textId="3F467D44" w:rsidR="00B0515D" w:rsidRPr="00AC5065" w:rsidDel="00805C29" w:rsidRDefault="00B0515D" w:rsidP="00E22132">
            <w:pPr>
              <w:tabs>
                <w:tab w:val="left" w:pos="1026"/>
                <w:tab w:val="left" w:pos="1877"/>
                <w:tab w:val="left" w:pos="4820"/>
              </w:tabs>
              <w:spacing w:before="20" w:after="20" w:line="20" w:lineRule="atLeast"/>
              <w:rPr>
                <w:del w:id="130" w:author="Author"/>
                <w:rFonts w:ascii="Arial" w:hAnsi="Arial" w:cs="Arial"/>
                <w:sz w:val="16"/>
                <w:szCs w:val="16"/>
              </w:rPr>
            </w:pPr>
            <w:del w:id="131" w:author="Author">
              <w:r w:rsidRPr="00AC5065" w:rsidDel="00805C29">
                <w:rPr>
                  <w:rFonts w:ascii="Arial" w:hAnsi="Arial" w:cs="Arial"/>
                  <w:sz w:val="16"/>
                  <w:szCs w:val="16"/>
                </w:rPr>
                <w:delText>--strict</w:delText>
              </w:r>
              <w:r w:rsidR="003E1588" w:rsidDel="00805C29">
                <w:rPr>
                  <w:rFonts w:ascii="Arial" w:hAnsi="Arial" w:cs="Arial"/>
                  <w:sz w:val="16"/>
                  <w:szCs w:val="16"/>
                </w:rPr>
                <w:delText>ness</w:delText>
              </w:r>
              <w:r w:rsidRPr="00AC5065" w:rsidDel="00805C29">
                <w:rPr>
                  <w:rFonts w:ascii="Arial" w:hAnsi="Arial" w:cs="Arial"/>
                  <w:sz w:val="16"/>
                  <w:szCs w:val="16"/>
                </w:rPr>
                <w:delText xml:space="preserve"> 1</w:delText>
              </w:r>
            </w:del>
          </w:p>
        </w:tc>
      </w:tr>
      <w:bookmarkEnd w:id="79"/>
    </w:tbl>
    <w:p w14:paraId="466A6135" w14:textId="3AEE9CFF" w:rsidR="00676B5B" w:rsidRPr="00676B5B" w:rsidRDefault="00676B5B" w:rsidP="00676B5B">
      <w:pPr>
        <w:pStyle w:val="Heading1"/>
        <w:numPr>
          <w:ilvl w:val="0"/>
          <w:numId w:val="0"/>
        </w:numPr>
        <w:ind w:left="432"/>
        <w:rPr>
          <w:rFonts w:ascii="Arial" w:eastAsiaTheme="minorEastAsia" w:hAnsi="Arial" w:cs="Arial"/>
          <w:noProof/>
          <w:color w:val="5A5A5A" w:themeColor="text1" w:themeTint="A5"/>
          <w:spacing w:val="15"/>
          <w:szCs w:val="22"/>
          <w:lang w:eastAsia="nb-NO"/>
        </w:rPr>
      </w:pPr>
    </w:p>
    <w:p w14:paraId="46D3DFD1" w14:textId="6F09AF5C" w:rsidR="00383DFD" w:rsidRPr="00AC5065" w:rsidDel="00805C29" w:rsidRDefault="00676B5B">
      <w:pPr>
        <w:rPr>
          <w:del w:id="132" w:author="Author"/>
          <w:rFonts w:ascii="Arial" w:eastAsiaTheme="minorEastAsia" w:hAnsi="Arial" w:cs="Arial"/>
          <w:noProof/>
          <w:color w:val="5A5A5A" w:themeColor="text1" w:themeTint="A5"/>
          <w:spacing w:val="15"/>
          <w:sz w:val="24"/>
          <w:szCs w:val="22"/>
          <w:lang w:eastAsia="nb-NO"/>
        </w:rPr>
      </w:pPr>
      <w:r>
        <w:rPr>
          <w:noProof/>
        </w:rPr>
        <w:lastRenderedPageBreak/>
        <w:drawing>
          <wp:anchor distT="0" distB="0" distL="114300" distR="114300" simplePos="0" relativeHeight="251700736" behindDoc="1" locked="0" layoutInCell="1" allowOverlap="0" wp14:anchorId="6041C404" wp14:editId="6186E985">
            <wp:simplePos x="0" y="0"/>
            <wp:positionH relativeFrom="column">
              <wp:posOffset>5293030</wp:posOffset>
            </wp:positionH>
            <wp:positionV relativeFrom="page">
              <wp:posOffset>4618683</wp:posOffset>
            </wp:positionV>
            <wp:extent cx="4213225" cy="1102995"/>
            <wp:effectExtent l="0" t="0" r="3175" b="1905"/>
            <wp:wrapSquare wrapText="left"/>
            <wp:docPr id="42" name="Bild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Flow.png"/>
                    <pic:cNvPicPr/>
                  </pic:nvPicPr>
                  <pic:blipFill>
                    <a:blip r:embed="rId9">
                      <a:extLst>
                        <a:ext uri="{28A0092B-C50C-407E-A947-70E740481C1C}">
                          <a14:useLocalDpi xmlns:a14="http://schemas.microsoft.com/office/drawing/2010/main" val="0"/>
                        </a:ext>
                      </a:extLst>
                    </a:blip>
                    <a:stretch>
                      <a:fillRect/>
                    </a:stretch>
                  </pic:blipFill>
                  <pic:spPr>
                    <a:xfrm>
                      <a:off x="0" y="0"/>
                      <a:ext cx="4213225" cy="1102995"/>
                    </a:xfrm>
                    <a:prstGeom prst="rect">
                      <a:avLst/>
                    </a:prstGeom>
                  </pic:spPr>
                </pic:pic>
              </a:graphicData>
            </a:graphic>
            <wp14:sizeRelH relativeFrom="page">
              <wp14:pctWidth>0</wp14:pctWidth>
            </wp14:sizeRelH>
            <wp14:sizeRelV relativeFrom="page">
              <wp14:pctHeight>0</wp14:pctHeight>
            </wp14:sizeRelV>
          </wp:anchor>
        </w:drawing>
      </w:r>
      <w:moveFromRangeStart w:id="133" w:author="Author" w:name="move48797337"/>
      <w:del w:id="134" w:author="Author">
        <w:r w:rsidR="00B15665" w:rsidRPr="00AC5065" w:rsidDel="00805C29">
          <w:rPr>
            <w:rFonts w:ascii="Arial" w:hAnsi="Arial" w:cs="Arial"/>
            <w:noProof/>
            <w:lang w:eastAsia="nb-NO"/>
          </w:rPr>
          <w:delText xml:space="preserve">NOTE: </w:delText>
        </w:r>
        <w:r w:rsidR="00FF25F7" w:rsidRPr="00AC5065" w:rsidDel="00805C29">
          <w:rPr>
            <w:rFonts w:ascii="Arial" w:hAnsi="Arial" w:cs="Arial"/>
            <w:noProof/>
            <w:lang w:eastAsia="nb-NO"/>
          </w:rPr>
          <w:delText>The CSV separator may be set to any separator character.</w:delText>
        </w:r>
        <w:r w:rsidR="005D2251" w:rsidDel="00805C29">
          <w:rPr>
            <w:rFonts w:ascii="Arial" w:hAnsi="Arial" w:cs="Arial"/>
            <w:noProof/>
            <w:lang w:eastAsia="nb-NO"/>
          </w:rPr>
          <w:delText xml:space="preserve"> Default is ‘,’</w:delText>
        </w:r>
        <w:r w:rsidR="00D66996" w:rsidDel="00805C29">
          <w:rPr>
            <w:rFonts w:ascii="Arial" w:hAnsi="Arial" w:cs="Arial"/>
            <w:noProof/>
            <w:lang w:eastAsia="nb-NO"/>
          </w:rPr>
          <w:delText xml:space="preserve"> but may be changed in VHDL (see ch </w:delText>
        </w:r>
        <w:r w:rsidR="00D66996" w:rsidDel="00805C29">
          <w:rPr>
            <w:rFonts w:ascii="Arial" w:hAnsi="Arial" w:cs="Arial"/>
            <w:noProof/>
            <w:lang w:eastAsia="nb-NO"/>
          </w:rPr>
          <w:fldChar w:fldCharType="begin"/>
        </w:r>
        <w:r w:rsidR="00D66996" w:rsidDel="00805C29">
          <w:rPr>
            <w:rFonts w:ascii="Arial" w:hAnsi="Arial" w:cs="Arial"/>
            <w:noProof/>
            <w:lang w:eastAsia="nb-NO"/>
          </w:rPr>
          <w:delInstrText xml:space="preserve"> REF _Ref31619435 \r \h </w:delInstrText>
        </w:r>
        <w:r w:rsidR="00D66996" w:rsidDel="00805C29">
          <w:rPr>
            <w:rFonts w:ascii="Arial" w:hAnsi="Arial" w:cs="Arial"/>
            <w:noProof/>
            <w:lang w:eastAsia="nb-NO"/>
          </w:rPr>
        </w:r>
        <w:r w:rsidR="00D66996" w:rsidDel="00805C29">
          <w:rPr>
            <w:rFonts w:ascii="Arial" w:hAnsi="Arial" w:cs="Arial"/>
            <w:noProof/>
            <w:lang w:eastAsia="nb-NO"/>
          </w:rPr>
          <w:fldChar w:fldCharType="separate"/>
        </w:r>
        <w:r w:rsidR="00656049" w:rsidDel="00805C29">
          <w:rPr>
            <w:rFonts w:ascii="Arial" w:hAnsi="Arial" w:cs="Arial"/>
            <w:noProof/>
            <w:lang w:eastAsia="nb-NO"/>
          </w:rPr>
          <w:delText>9.2</w:delText>
        </w:r>
        <w:r w:rsidR="00D66996" w:rsidDel="00805C29">
          <w:rPr>
            <w:rFonts w:ascii="Arial" w:hAnsi="Arial" w:cs="Arial"/>
            <w:noProof/>
            <w:lang w:eastAsia="nb-NO"/>
          </w:rPr>
          <w:fldChar w:fldCharType="end"/>
        </w:r>
        <w:r w:rsidR="00D66996" w:rsidDel="00805C29">
          <w:rPr>
            <w:rFonts w:ascii="Arial" w:hAnsi="Arial" w:cs="Arial"/>
            <w:noProof/>
            <w:lang w:eastAsia="nb-NO"/>
          </w:rPr>
          <w:delText xml:space="preserve">). </w:delText>
        </w:r>
        <w:r w:rsidR="00957F50" w:rsidDel="00805C29">
          <w:rPr>
            <w:rFonts w:ascii="Arial" w:hAnsi="Arial" w:cs="Arial"/>
            <w:noProof/>
            <w:lang w:eastAsia="nb-NO"/>
          </w:rPr>
          <w:delText>Delimiter</w:delText>
        </w:r>
        <w:r w:rsidR="00D66996" w:rsidDel="00805C29">
          <w:rPr>
            <w:rFonts w:ascii="Arial" w:hAnsi="Arial" w:cs="Arial"/>
            <w:noProof/>
            <w:lang w:eastAsia="nb-NO"/>
          </w:rPr>
          <w:delText xml:space="preserve"> is written to </w:delText>
        </w:r>
        <w:r w:rsidR="00984419" w:rsidDel="00805C29">
          <w:rPr>
            <w:rFonts w:ascii="Arial" w:hAnsi="Arial" w:cs="Arial"/>
            <w:noProof/>
            <w:lang w:eastAsia="nb-NO"/>
          </w:rPr>
          <w:delText xml:space="preserve">partial </w:delText>
        </w:r>
        <w:r w:rsidR="00D66996" w:rsidDel="00805C29">
          <w:rPr>
            <w:rFonts w:ascii="Arial" w:hAnsi="Arial" w:cs="Arial"/>
            <w:noProof/>
            <w:lang w:eastAsia="nb-NO"/>
          </w:rPr>
          <w:delText>coverage file.</w:delText>
        </w:r>
        <w:moveFromRangeEnd w:id="133"/>
      </w:del>
    </w:p>
    <w:p w14:paraId="760BDAB6" w14:textId="2F5B42B0" w:rsidR="00747350" w:rsidRDefault="000B78CA" w:rsidP="00DF6B44">
      <w:pPr>
        <w:pStyle w:val="Heading1"/>
      </w:pPr>
      <w:r w:rsidRPr="00DF6B44">
        <w:t>D</w:t>
      </w:r>
      <w:r w:rsidR="00F14328" w:rsidRPr="00DF6B44">
        <w:t>efinition</w:t>
      </w:r>
      <w:r w:rsidR="006F73BC">
        <w:t xml:space="preserve">s </w:t>
      </w:r>
      <w:r w:rsidR="00F14328" w:rsidRPr="00DF6B44">
        <w:t>used in this document</w:t>
      </w:r>
    </w:p>
    <w:p w14:paraId="021FA0E5" w14:textId="4B5835C7" w:rsidR="006F73BC" w:rsidRPr="006F73BC" w:rsidRDefault="006F73BC" w:rsidP="006F73BC">
      <w:pPr>
        <w:pStyle w:val="Heading2"/>
      </w:pPr>
      <w:r>
        <w:t>Testcase</w:t>
      </w:r>
    </w:p>
    <w:p w14:paraId="0F85AC02" w14:textId="1035A1D6" w:rsidR="00F14328" w:rsidRPr="00AC5065" w:rsidRDefault="00F14328" w:rsidP="00604855">
      <w:pPr>
        <w:pStyle w:val="ListParagraph"/>
        <w:numPr>
          <w:ilvl w:val="0"/>
          <w:numId w:val="8"/>
        </w:numPr>
        <w:rPr>
          <w:rFonts w:ascii="Arial" w:hAnsi="Arial" w:cs="Arial"/>
          <w:sz w:val="16"/>
          <w:szCs w:val="22"/>
        </w:rPr>
      </w:pPr>
      <w:r w:rsidRPr="00AC5065">
        <w:rPr>
          <w:rFonts w:ascii="Arial" w:hAnsi="Arial" w:cs="Arial"/>
          <w:sz w:val="16"/>
          <w:szCs w:val="22"/>
        </w:rPr>
        <w:t>A scenario or sequence of actions - controlled by the test sequencer.</w:t>
      </w:r>
    </w:p>
    <w:p w14:paraId="751E3BDB" w14:textId="49E0CD9D" w:rsidR="00F14328" w:rsidRPr="00AC5065" w:rsidRDefault="00F14328" w:rsidP="00604855">
      <w:pPr>
        <w:pStyle w:val="ListParagraph"/>
        <w:numPr>
          <w:ilvl w:val="0"/>
          <w:numId w:val="8"/>
        </w:numPr>
        <w:rPr>
          <w:rFonts w:ascii="Arial" w:hAnsi="Arial" w:cs="Arial"/>
          <w:sz w:val="16"/>
          <w:szCs w:val="22"/>
        </w:rPr>
      </w:pPr>
      <w:r w:rsidRPr="00AC5065">
        <w:rPr>
          <w:rFonts w:ascii="Arial" w:hAnsi="Arial" w:cs="Arial"/>
          <w:sz w:val="16"/>
          <w:szCs w:val="22"/>
        </w:rPr>
        <w:t>May test one or multiple features/requirements.</w:t>
      </w:r>
    </w:p>
    <w:p w14:paraId="39AD53B2" w14:textId="7263ACFE" w:rsidR="00F14328" w:rsidRPr="00AC5065" w:rsidRDefault="00F14328" w:rsidP="00604855">
      <w:pPr>
        <w:pStyle w:val="ListParagraph"/>
        <w:numPr>
          <w:ilvl w:val="0"/>
          <w:numId w:val="8"/>
        </w:numPr>
        <w:rPr>
          <w:rFonts w:ascii="Arial" w:hAnsi="Arial" w:cs="Arial"/>
          <w:sz w:val="16"/>
          <w:szCs w:val="22"/>
        </w:rPr>
      </w:pPr>
      <w:r w:rsidRPr="00AC5065">
        <w:rPr>
          <w:rFonts w:ascii="Arial" w:hAnsi="Arial" w:cs="Arial"/>
          <w:sz w:val="16"/>
          <w:szCs w:val="22"/>
        </w:rPr>
        <w:t>Typically testing of related functionality, or a logical sequence of events, or an efficient sequence of events</w:t>
      </w:r>
    </w:p>
    <w:p w14:paraId="655A9563" w14:textId="4AA112AA" w:rsidR="00F14328" w:rsidRDefault="00676B5B" w:rsidP="00604855">
      <w:pPr>
        <w:pStyle w:val="ListParagraph"/>
        <w:numPr>
          <w:ilvl w:val="0"/>
          <w:numId w:val="8"/>
        </w:numPr>
        <w:rPr>
          <w:rFonts w:ascii="Arial" w:hAnsi="Arial" w:cs="Arial"/>
          <w:sz w:val="16"/>
          <w:szCs w:val="22"/>
        </w:rPr>
      </w:pPr>
      <w:r>
        <w:rPr>
          <w:noProof/>
        </w:rPr>
        <mc:AlternateContent>
          <mc:Choice Requires="wps">
            <w:drawing>
              <wp:anchor distT="0" distB="0" distL="114300" distR="114300" simplePos="0" relativeHeight="251655167" behindDoc="0" locked="0" layoutInCell="1" allowOverlap="1" wp14:anchorId="558348CE" wp14:editId="50A79168">
                <wp:simplePos x="0" y="0"/>
                <wp:positionH relativeFrom="column">
                  <wp:posOffset>5296754</wp:posOffset>
                </wp:positionH>
                <wp:positionV relativeFrom="paragraph">
                  <wp:posOffset>183515</wp:posOffset>
                </wp:positionV>
                <wp:extent cx="4285615" cy="204470"/>
                <wp:effectExtent l="0" t="0" r="635" b="5080"/>
                <wp:wrapSquare wrapText="bothSides"/>
                <wp:docPr id="1" name="Tekstboks 1"/>
                <wp:cNvGraphicFramePr/>
                <a:graphic xmlns:a="http://schemas.openxmlformats.org/drawingml/2006/main">
                  <a:graphicData uri="http://schemas.microsoft.com/office/word/2010/wordprocessingShape">
                    <wps:wsp>
                      <wps:cNvSpPr txBox="1"/>
                      <wps:spPr>
                        <a:xfrm>
                          <a:off x="0" y="0"/>
                          <a:ext cx="4285615" cy="204470"/>
                        </a:xfrm>
                        <a:prstGeom prst="rect">
                          <a:avLst/>
                        </a:prstGeom>
                        <a:solidFill>
                          <a:prstClr val="white"/>
                        </a:solidFill>
                        <a:ln>
                          <a:noFill/>
                        </a:ln>
                      </wps:spPr>
                      <wps:txbx>
                        <w:txbxContent>
                          <w:p w14:paraId="4C488246" w14:textId="6841D4F0" w:rsidR="0004699C" w:rsidRPr="00D517E1" w:rsidRDefault="0004699C" w:rsidP="0079424D">
                            <w:pPr>
                              <w:pStyle w:val="Caption"/>
                              <w:jc w:val="center"/>
                              <w:rPr>
                                <w:rFonts w:ascii="Verdana" w:hAnsi="Verdana"/>
                                <w:b/>
                                <w:noProof/>
                                <w:sz w:val="22"/>
                              </w:rPr>
                            </w:pPr>
                            <w:r>
                              <w:t xml:space="preserve">Figure </w:t>
                            </w:r>
                            <w:r>
                              <w:fldChar w:fldCharType="begin"/>
                            </w:r>
                            <w:r>
                              <w:instrText xml:space="preserve"> SEQ Figure \* ARABIC </w:instrText>
                            </w:r>
                            <w:r>
                              <w:fldChar w:fldCharType="separate"/>
                            </w:r>
                            <w:r w:rsidR="0032430D">
                              <w:rPr>
                                <w:noProof/>
                              </w:rPr>
                              <w:t>1</w:t>
                            </w:r>
                            <w:r>
                              <w:fldChar w:fldCharType="end"/>
                            </w:r>
                            <w:r>
                              <w:t xml:space="preserve">: Workflow: Specification coverage vs Partial Coverage. Details in </w:t>
                            </w:r>
                            <w:r>
                              <w:fldChar w:fldCharType="begin"/>
                            </w:r>
                            <w:r>
                              <w:instrText xml:space="preserve"> REF _Ref31889757 \h </w:instrText>
                            </w:r>
                            <w:r>
                              <w:fldChar w:fldCharType="separate"/>
                            </w:r>
                            <w:ins w:id="135" w:author="Author">
                              <w:r w:rsidR="0032430D" w:rsidRPr="00AC5065">
                                <w:rPr>
                                  <w:rFonts w:ascii="Arial" w:hAnsi="Arial" w:cs="Arial"/>
                                </w:rPr>
                                <w:t xml:space="preserve">Figure </w:t>
                              </w:r>
                              <w:r w:rsidR="0032430D">
                                <w:rPr>
                                  <w:rFonts w:ascii="Arial" w:hAnsi="Arial" w:cs="Arial"/>
                                  <w:noProof/>
                                </w:rPr>
                                <w:t>2</w:t>
                              </w:r>
                              <w:r w:rsidR="0032430D" w:rsidRPr="00AC5065">
                                <w:rPr>
                                  <w:rFonts w:ascii="Arial" w:hAnsi="Arial" w:cs="Arial"/>
                                </w:rPr>
                                <w:t>: Simplest possible specification coverage</w:t>
                              </w:r>
                              <w:r w:rsidR="0032430D">
                                <w:rPr>
                                  <w:rFonts w:ascii="Arial" w:hAnsi="Arial" w:cs="Arial"/>
                                </w:rPr>
                                <w:t xml:space="preserve"> (note that partial coverage files only show the actual requirement coverage lines)</w:t>
                              </w:r>
                              <w:del w:id="136" w:author="Author">
                                <w:r w:rsidR="00FC1287" w:rsidRPr="00AC5065" w:rsidDel="0032430D">
                                  <w:rPr>
                                    <w:rFonts w:ascii="Arial" w:hAnsi="Arial" w:cs="Arial"/>
                                  </w:rPr>
                                  <w:delText xml:space="preserve">Figure </w:delText>
                                </w:r>
                                <w:r w:rsidR="00FC1287" w:rsidDel="0032430D">
                                  <w:rPr>
                                    <w:rFonts w:ascii="Arial" w:hAnsi="Arial" w:cs="Arial"/>
                                    <w:noProof/>
                                  </w:rPr>
                                  <w:delText>2</w:delText>
                                </w:r>
                                <w:r w:rsidR="00FC1287" w:rsidRPr="00AC5065" w:rsidDel="0032430D">
                                  <w:rPr>
                                    <w:rFonts w:ascii="Arial" w:hAnsi="Arial" w:cs="Arial"/>
                                  </w:rPr>
                                  <w:delText>: Simplest possible specification coverage</w:delText>
                                </w:r>
                                <w:r w:rsidR="00FC1287" w:rsidDel="0032430D">
                                  <w:rPr>
                                    <w:rFonts w:ascii="Arial" w:hAnsi="Arial" w:cs="Arial"/>
                                  </w:rPr>
                                  <w:delText xml:space="preserve"> (note that partial coverage files only show the actual requirement coverage lines)</w:delText>
                                </w:r>
                              </w:del>
                            </w:ins>
                            <w:del w:id="137" w:author="Author">
                              <w:r w:rsidR="006903BA" w:rsidRPr="00AC5065" w:rsidDel="0032430D">
                                <w:rPr>
                                  <w:rFonts w:ascii="Arial" w:hAnsi="Arial" w:cs="Arial"/>
                                </w:rPr>
                                <w:delText xml:space="preserve">Figure </w:delText>
                              </w:r>
                              <w:r w:rsidR="006903BA" w:rsidDel="0032430D">
                                <w:rPr>
                                  <w:rFonts w:ascii="Arial" w:hAnsi="Arial" w:cs="Arial"/>
                                  <w:noProof/>
                                </w:rPr>
                                <w:delText>2</w:delText>
                              </w:r>
                              <w:r w:rsidR="006903BA" w:rsidRPr="00AC5065" w:rsidDel="0032430D">
                                <w:rPr>
                                  <w:rFonts w:ascii="Arial" w:hAnsi="Arial" w:cs="Arial"/>
                                </w:rPr>
                                <w:delText>: Simplest possible specification coverage</w:delText>
                              </w:r>
                              <w:r w:rsidR="006903BA" w:rsidDel="0032430D">
                                <w:rPr>
                                  <w:rFonts w:ascii="Arial" w:hAnsi="Arial" w:cs="Arial"/>
                                </w:rPr>
                                <w:delText xml:space="preserve"> (note that partial coverage files only show the actual requirement coverage lines)</w:delText>
                              </w:r>
                            </w:del>
                            <w:r>
                              <w:fldChar w:fldCharType="end"/>
                            </w:r>
                            <w:r>
                              <w:fldChar w:fldCharType="begin"/>
                            </w:r>
                            <w:r>
                              <w:instrText xml:space="preserve"> REF _Ref31367820 \h </w:instrText>
                            </w:r>
                            <w:r>
                              <w:fldChar w:fldCharType="separate"/>
                            </w:r>
                            <w:ins w:id="138" w:author="Author">
                              <w:r w:rsidR="0032430D" w:rsidRPr="00AC5065">
                                <w:rPr>
                                  <w:rFonts w:ascii="Arial" w:hAnsi="Arial" w:cs="Arial"/>
                                </w:rPr>
                                <w:t xml:space="preserve">Figure </w:t>
                              </w:r>
                              <w:r w:rsidR="0032430D">
                                <w:rPr>
                                  <w:rFonts w:ascii="Arial" w:hAnsi="Arial" w:cs="Arial"/>
                                  <w:noProof/>
                                </w:rPr>
                                <w:t>2</w:t>
                              </w:r>
                              <w:del w:id="139" w:author="Author">
                                <w:r w:rsidR="00FC1287" w:rsidRPr="00AC5065" w:rsidDel="0032430D">
                                  <w:rPr>
                                    <w:rFonts w:ascii="Arial" w:hAnsi="Arial" w:cs="Arial"/>
                                  </w:rPr>
                                  <w:delText xml:space="preserve">Figure </w:delText>
                                </w:r>
                                <w:r w:rsidR="00FC1287" w:rsidDel="0032430D">
                                  <w:rPr>
                                    <w:rFonts w:ascii="Arial" w:hAnsi="Arial" w:cs="Arial"/>
                                    <w:noProof/>
                                  </w:rPr>
                                  <w:delText>2</w:delText>
                                </w:r>
                              </w:del>
                            </w:ins>
                            <w:del w:id="140" w:author="Author">
                              <w:r w:rsidR="006903BA" w:rsidRPr="00AC5065" w:rsidDel="0032430D">
                                <w:rPr>
                                  <w:rFonts w:ascii="Arial" w:hAnsi="Arial" w:cs="Arial"/>
                                </w:rPr>
                                <w:delText xml:space="preserve">Figure </w:delText>
                              </w:r>
                              <w:r w:rsidR="006903BA" w:rsidDel="0032430D">
                                <w:rPr>
                                  <w:rFonts w:ascii="Arial" w:hAnsi="Arial" w:cs="Arial"/>
                                  <w:noProof/>
                                </w:rPr>
                                <w:delText>2</w:delText>
                              </w:r>
                            </w:del>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8348CE" id="Tekstboks 1" o:spid="_x0000_s1027" type="#_x0000_t202" style="position:absolute;left:0;text-align:left;margin-left:417.05pt;margin-top:14.45pt;width:337.45pt;height:16.1pt;z-index:25165516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" stroked="f">
                <v:textbox inset="0,0,0,0">
                  <w:txbxContent>
                    <w:p w14:paraId="4C488246" w14:textId="6841D4F0" w:rsidR="0004699C" w:rsidRPr="00D517E1" w:rsidRDefault="0004699C" w:rsidP="0079424D">
                      <w:pPr>
                        <w:pStyle w:val="Caption"/>
                        <w:jc w:val="center"/>
                        <w:rPr>
                          <w:rFonts w:ascii="Verdana" w:hAnsi="Verdana"/>
                          <w:b/>
                          <w:noProof/>
                          <w:sz w:val="22"/>
                        </w:rPr>
                      </w:pPr>
                      <w:r>
                        <w:t xml:space="preserve">Figure </w:t>
                      </w:r>
                      <w:r>
                        <w:fldChar w:fldCharType="begin"/>
                      </w:r>
                      <w:r>
                        <w:instrText xml:space="preserve"> SEQ Figure \* ARABIC </w:instrText>
                      </w:r>
                      <w:r>
                        <w:fldChar w:fldCharType="separate"/>
                      </w:r>
                      <w:r w:rsidR="0032430D">
                        <w:rPr>
                          <w:noProof/>
                        </w:rPr>
                        <w:t>1</w:t>
                      </w:r>
                      <w:r>
                        <w:fldChar w:fldCharType="end"/>
                      </w:r>
                      <w:r>
                        <w:t xml:space="preserve">: Workflow: Specification coverage vs Partial Coverage. Details in </w:t>
                      </w:r>
                      <w:r>
                        <w:fldChar w:fldCharType="begin"/>
                      </w:r>
                      <w:r>
                        <w:instrText xml:space="preserve"> REF _Ref31889757 \h </w:instrText>
                      </w:r>
                      <w:r>
                        <w:fldChar w:fldCharType="separate"/>
                      </w:r>
                      <w:ins w:id="141" w:author="Author">
                        <w:r w:rsidR="0032430D" w:rsidRPr="00AC5065">
                          <w:rPr>
                            <w:rFonts w:ascii="Arial" w:hAnsi="Arial" w:cs="Arial"/>
                          </w:rPr>
                          <w:t xml:space="preserve">Figure </w:t>
                        </w:r>
                        <w:r w:rsidR="0032430D">
                          <w:rPr>
                            <w:rFonts w:ascii="Arial" w:hAnsi="Arial" w:cs="Arial"/>
                            <w:noProof/>
                          </w:rPr>
                          <w:t>2</w:t>
                        </w:r>
                        <w:r w:rsidR="0032430D" w:rsidRPr="00AC5065">
                          <w:rPr>
                            <w:rFonts w:ascii="Arial" w:hAnsi="Arial" w:cs="Arial"/>
                          </w:rPr>
                          <w:t>: Simplest possible specification coverage</w:t>
                        </w:r>
                        <w:r w:rsidR="0032430D">
                          <w:rPr>
                            <w:rFonts w:ascii="Arial" w:hAnsi="Arial" w:cs="Arial"/>
                          </w:rPr>
                          <w:t xml:space="preserve"> (note that partial coverage files only show the actual requirement coverage lines)</w:t>
                        </w:r>
                        <w:del w:id="142" w:author="Author">
                          <w:r w:rsidR="00FC1287" w:rsidRPr="00AC5065" w:rsidDel="0032430D">
                            <w:rPr>
                              <w:rFonts w:ascii="Arial" w:hAnsi="Arial" w:cs="Arial"/>
                            </w:rPr>
                            <w:delText xml:space="preserve">Figure </w:delText>
                          </w:r>
                          <w:r w:rsidR="00FC1287" w:rsidDel="0032430D">
                            <w:rPr>
                              <w:rFonts w:ascii="Arial" w:hAnsi="Arial" w:cs="Arial"/>
                              <w:noProof/>
                            </w:rPr>
                            <w:delText>2</w:delText>
                          </w:r>
                          <w:r w:rsidR="00FC1287" w:rsidRPr="00AC5065" w:rsidDel="0032430D">
                            <w:rPr>
                              <w:rFonts w:ascii="Arial" w:hAnsi="Arial" w:cs="Arial"/>
                            </w:rPr>
                            <w:delText>: Simplest possible specification coverage</w:delText>
                          </w:r>
                          <w:r w:rsidR="00FC1287" w:rsidDel="0032430D">
                            <w:rPr>
                              <w:rFonts w:ascii="Arial" w:hAnsi="Arial" w:cs="Arial"/>
                            </w:rPr>
                            <w:delText xml:space="preserve"> (note that partial coverage files only show the actual requirement coverage lines)</w:delText>
                          </w:r>
                        </w:del>
                      </w:ins>
                      <w:del w:id="143" w:author="Author">
                        <w:r w:rsidR="006903BA" w:rsidRPr="00AC5065" w:rsidDel="0032430D">
                          <w:rPr>
                            <w:rFonts w:ascii="Arial" w:hAnsi="Arial" w:cs="Arial"/>
                          </w:rPr>
                          <w:delText xml:space="preserve">Figure </w:delText>
                        </w:r>
                        <w:r w:rsidR="006903BA" w:rsidDel="0032430D">
                          <w:rPr>
                            <w:rFonts w:ascii="Arial" w:hAnsi="Arial" w:cs="Arial"/>
                            <w:noProof/>
                          </w:rPr>
                          <w:delText>2</w:delText>
                        </w:r>
                        <w:r w:rsidR="006903BA" w:rsidRPr="00AC5065" w:rsidDel="0032430D">
                          <w:rPr>
                            <w:rFonts w:ascii="Arial" w:hAnsi="Arial" w:cs="Arial"/>
                          </w:rPr>
                          <w:delText>: Simplest possible specification coverage</w:delText>
                        </w:r>
                        <w:r w:rsidR="006903BA" w:rsidDel="0032430D">
                          <w:rPr>
                            <w:rFonts w:ascii="Arial" w:hAnsi="Arial" w:cs="Arial"/>
                          </w:rPr>
                          <w:delText xml:space="preserve"> (note that partial coverage files only show the actual requirement coverage lines)</w:delText>
                        </w:r>
                      </w:del>
                      <w:r>
                        <w:fldChar w:fldCharType="end"/>
                      </w:r>
                      <w:r>
                        <w:fldChar w:fldCharType="begin"/>
                      </w:r>
                      <w:r>
                        <w:instrText xml:space="preserve"> REF _Ref31367820 \h </w:instrText>
                      </w:r>
                      <w:r>
                        <w:fldChar w:fldCharType="separate"/>
                      </w:r>
                      <w:ins w:id="144" w:author="Author">
                        <w:r w:rsidR="0032430D" w:rsidRPr="00AC5065">
                          <w:rPr>
                            <w:rFonts w:ascii="Arial" w:hAnsi="Arial" w:cs="Arial"/>
                          </w:rPr>
                          <w:t xml:space="preserve">Figure </w:t>
                        </w:r>
                        <w:r w:rsidR="0032430D">
                          <w:rPr>
                            <w:rFonts w:ascii="Arial" w:hAnsi="Arial" w:cs="Arial"/>
                            <w:noProof/>
                          </w:rPr>
                          <w:t>2</w:t>
                        </w:r>
                        <w:del w:id="145" w:author="Author">
                          <w:r w:rsidR="00FC1287" w:rsidRPr="00AC5065" w:rsidDel="0032430D">
                            <w:rPr>
                              <w:rFonts w:ascii="Arial" w:hAnsi="Arial" w:cs="Arial"/>
                            </w:rPr>
                            <w:delText xml:space="preserve">Figure </w:delText>
                          </w:r>
                          <w:r w:rsidR="00FC1287" w:rsidDel="0032430D">
                            <w:rPr>
                              <w:rFonts w:ascii="Arial" w:hAnsi="Arial" w:cs="Arial"/>
                              <w:noProof/>
                            </w:rPr>
                            <w:delText>2</w:delText>
                          </w:r>
                        </w:del>
                      </w:ins>
                      <w:del w:id="146" w:author="Author">
                        <w:r w:rsidR="006903BA" w:rsidRPr="00AC5065" w:rsidDel="0032430D">
                          <w:rPr>
                            <w:rFonts w:ascii="Arial" w:hAnsi="Arial" w:cs="Arial"/>
                          </w:rPr>
                          <w:delText xml:space="preserve">Figure </w:delText>
                        </w:r>
                        <w:r w:rsidR="006903BA" w:rsidDel="0032430D">
                          <w:rPr>
                            <w:rFonts w:ascii="Arial" w:hAnsi="Arial" w:cs="Arial"/>
                            <w:noProof/>
                          </w:rPr>
                          <w:delText>2</w:delText>
                        </w:r>
                      </w:del>
                      <w:r>
                        <w:fldChar w:fldCharType="end"/>
                      </w:r>
                    </w:p>
                  </w:txbxContent>
                </v:textbox>
                <w10:wrap type="square"/>
              </v:shape>
            </w:pict>
          </mc:Fallback>
        </mc:AlternateContent>
      </w:r>
      <w:r w:rsidR="00F14328" w:rsidRPr="00AC5065">
        <w:rPr>
          <w:rFonts w:ascii="Arial" w:hAnsi="Arial" w:cs="Arial"/>
          <w:sz w:val="16"/>
          <w:szCs w:val="22"/>
        </w:rPr>
        <w:t xml:space="preserve">Important: The minimum sequence of events possible to run in a single simulation execution. </w:t>
      </w:r>
      <w:proofErr w:type="gramStart"/>
      <w:r w:rsidR="00F14328" w:rsidRPr="00AC5065">
        <w:rPr>
          <w:rFonts w:ascii="Arial" w:hAnsi="Arial" w:cs="Arial"/>
          <w:sz w:val="16"/>
          <w:szCs w:val="22"/>
        </w:rPr>
        <w:t>Thus</w:t>
      </w:r>
      <w:proofErr w:type="gramEnd"/>
      <w:r w:rsidR="00F14328" w:rsidRPr="00AC5065">
        <w:rPr>
          <w:rFonts w:ascii="Arial" w:hAnsi="Arial" w:cs="Arial"/>
          <w:sz w:val="16"/>
          <w:szCs w:val="22"/>
        </w:rPr>
        <w:t xml:space="preserve"> if there is an option to run one of multiple test sequences (A or B or C), </w:t>
      </w:r>
      <w:r w:rsidR="00F14328" w:rsidRPr="00AC5065">
        <w:rPr>
          <w:rFonts w:ascii="Arial" w:hAnsi="Arial" w:cs="Arial"/>
          <w:sz w:val="16"/>
          <w:szCs w:val="22"/>
        </w:rPr>
        <w:br/>
        <w:t>a set of test sequences (A and B) or all sequences (A+B+C), then all of A, B and C are defined as individual testcases.</w:t>
      </w:r>
    </w:p>
    <w:p w14:paraId="46BCADF7" w14:textId="7193B559" w:rsidR="006F73BC" w:rsidRDefault="006F73BC" w:rsidP="006F73BC">
      <w:pPr>
        <w:pStyle w:val="Heading2"/>
      </w:pPr>
      <w:r>
        <w:t>Specification coverage</w:t>
      </w:r>
    </w:p>
    <w:p w14:paraId="384FC887" w14:textId="4C127315" w:rsidR="006F73BC" w:rsidRPr="006F73BC" w:rsidRDefault="006F73BC" w:rsidP="006F73BC">
      <w:pPr>
        <w:pStyle w:val="ListParagraph"/>
        <w:numPr>
          <w:ilvl w:val="0"/>
          <w:numId w:val="17"/>
        </w:numPr>
      </w:pPr>
      <w:r>
        <w:t>A summary of how all the requirements in a complete Requirement Specification have been covered by the test suite (the complete verification environment)</w:t>
      </w:r>
    </w:p>
    <w:p w14:paraId="375C1F8E" w14:textId="63AAFA1E" w:rsidR="006F73BC" w:rsidRDefault="006F73BC" w:rsidP="006F73BC">
      <w:pPr>
        <w:pStyle w:val="Heading2"/>
      </w:pPr>
      <w:r>
        <w:t>Partial coverage</w:t>
      </w:r>
    </w:p>
    <w:p w14:paraId="643350F1" w14:textId="47A8E84C" w:rsidR="006F73BC" w:rsidRDefault="006F73BC" w:rsidP="006F73BC">
      <w:pPr>
        <w:pStyle w:val="ListParagraph"/>
        <w:numPr>
          <w:ilvl w:val="0"/>
          <w:numId w:val="17"/>
        </w:numPr>
      </w:pPr>
      <w:r>
        <w:t>In this VIP a summary of how some (or all) requirements for a DUT have been covered by one specific testcase. There may be one or more testcases and partial coverage summaries for a DUT depending on complexity and approach.</w:t>
      </w:r>
    </w:p>
    <w:p w14:paraId="11EE1CCB" w14:textId="47822BFB" w:rsidR="006F73BC" w:rsidRDefault="006F73BC" w:rsidP="006F73BC">
      <w:pPr>
        <w:pStyle w:val="ListParagraph"/>
        <w:numPr>
          <w:ilvl w:val="0"/>
          <w:numId w:val="17"/>
        </w:numPr>
      </w:pPr>
      <w:r>
        <w:t>The accumulation (or merger) of all partial coverage summaries will yield the Specification coverage.</w:t>
      </w:r>
      <w:r w:rsidR="00331CE0">
        <w:br/>
      </w:r>
      <w:proofErr w:type="gramStart"/>
      <w:r w:rsidR="00331CE0">
        <w:t>I.e.</w:t>
      </w:r>
      <w:proofErr w:type="gramEnd"/>
      <w:r w:rsidR="00331CE0">
        <w:t xml:space="preserve"> Testcase partial specification coverage </w:t>
      </w:r>
      <w:r w:rsidR="00331CE0">
        <w:sym w:font="Wingdings" w:char="F0E0"/>
      </w:r>
      <w:r w:rsidR="00331CE0">
        <w:t xml:space="preserve"> ‘Partial Coverage’, and Test suite overall specification coverage </w:t>
      </w:r>
      <w:r w:rsidR="00331CE0">
        <w:sym w:font="Wingdings" w:char="F0E0"/>
      </w:r>
      <w:r w:rsidR="00331CE0">
        <w:t xml:space="preserve"> ‘Specification coverage’</w:t>
      </w:r>
    </w:p>
    <w:p w14:paraId="67DE16EB" w14:textId="77777777" w:rsidR="00676B5B" w:rsidRPr="006F73BC" w:rsidRDefault="00676B5B" w:rsidP="00676B5B"/>
    <w:p w14:paraId="1DC2F48B" w14:textId="01227010" w:rsidR="0048656E" w:rsidRPr="00372E15" w:rsidRDefault="0048656E" w:rsidP="00DF6B44">
      <w:pPr>
        <w:pStyle w:val="Heading1"/>
      </w:pPr>
      <w:r w:rsidRPr="00372E15">
        <w:rPr>
          <w:rFonts w:eastAsiaTheme="minorEastAsia"/>
        </w:rPr>
        <w:t xml:space="preserve">Specification </w:t>
      </w:r>
      <w:r w:rsidR="00CD151F" w:rsidRPr="00372E15">
        <w:rPr>
          <w:rFonts w:eastAsiaTheme="minorEastAsia"/>
        </w:rPr>
        <w:t>Coverage</w:t>
      </w:r>
      <w:r w:rsidRPr="00372E15">
        <w:rPr>
          <w:rFonts w:eastAsiaTheme="minorEastAsia"/>
        </w:rPr>
        <w:t xml:space="preserve"> Concept</w:t>
      </w:r>
    </w:p>
    <w:p w14:paraId="5B2C3D48" w14:textId="009C1D5C" w:rsidR="0048656E" w:rsidRPr="00AC5065" w:rsidRDefault="0048656E" w:rsidP="0048656E">
      <w:pPr>
        <w:rPr>
          <w:rFonts w:ascii="Arial" w:hAnsi="Arial" w:cs="Arial"/>
          <w:iCs/>
          <w:sz w:val="22"/>
          <w:szCs w:val="22"/>
        </w:rPr>
      </w:pPr>
    </w:p>
    <w:p w14:paraId="3157A233" w14:textId="299AB5BC" w:rsidR="00A77E60" w:rsidRPr="00AC5065" w:rsidRDefault="00264CE7" w:rsidP="0048656E">
      <w:pPr>
        <w:rPr>
          <w:rFonts w:ascii="Arial" w:hAnsi="Arial" w:cs="Arial"/>
          <w:iCs/>
          <w:sz w:val="16"/>
          <w:szCs w:val="16"/>
        </w:rPr>
      </w:pPr>
      <w:r w:rsidRPr="00AC5065">
        <w:rPr>
          <w:rFonts w:ascii="Arial" w:hAnsi="Arial" w:cs="Arial"/>
          <w:iCs/>
          <w:sz w:val="16"/>
          <w:szCs w:val="16"/>
        </w:rPr>
        <w:t xml:space="preserve">An important step of design verification is to check that all requirements have been met. </w:t>
      </w:r>
      <w:r w:rsidR="00E118C1" w:rsidRPr="00AC5065">
        <w:rPr>
          <w:rFonts w:ascii="Arial" w:hAnsi="Arial" w:cs="Arial"/>
          <w:iCs/>
          <w:sz w:val="16"/>
          <w:szCs w:val="16"/>
        </w:rPr>
        <w:t xml:space="preserve">Requirements can be </w:t>
      </w:r>
      <w:r w:rsidR="00351CA2" w:rsidRPr="00AC5065">
        <w:rPr>
          <w:rFonts w:ascii="Arial" w:hAnsi="Arial" w:cs="Arial"/>
          <w:iCs/>
          <w:sz w:val="16"/>
          <w:szCs w:val="16"/>
        </w:rPr>
        <w:t xml:space="preserve">defined </w:t>
      </w:r>
      <w:r w:rsidR="00E118C1" w:rsidRPr="00AC5065">
        <w:rPr>
          <w:rFonts w:ascii="Arial" w:hAnsi="Arial" w:cs="Arial"/>
          <w:iCs/>
          <w:sz w:val="16"/>
          <w:szCs w:val="16"/>
        </w:rPr>
        <w:t>very different</w:t>
      </w:r>
      <w:r w:rsidR="00351CA2" w:rsidRPr="00AC5065">
        <w:rPr>
          <w:rFonts w:ascii="Arial" w:hAnsi="Arial" w:cs="Arial"/>
          <w:iCs/>
          <w:sz w:val="16"/>
          <w:szCs w:val="16"/>
        </w:rPr>
        <w:t>ly</w:t>
      </w:r>
      <w:r w:rsidR="00E118C1" w:rsidRPr="00AC5065">
        <w:rPr>
          <w:rFonts w:ascii="Arial" w:hAnsi="Arial" w:cs="Arial"/>
          <w:iCs/>
          <w:sz w:val="16"/>
          <w:szCs w:val="16"/>
        </w:rPr>
        <w:t xml:space="preserve"> depending on </w:t>
      </w:r>
      <w:r w:rsidR="00EE0089" w:rsidRPr="00AC5065">
        <w:rPr>
          <w:rFonts w:ascii="Arial" w:hAnsi="Arial" w:cs="Arial"/>
          <w:iCs/>
          <w:sz w:val="16"/>
          <w:szCs w:val="16"/>
        </w:rPr>
        <w:t xml:space="preserve">application, </w:t>
      </w:r>
      <w:r w:rsidR="00E118C1" w:rsidRPr="00AC5065">
        <w:rPr>
          <w:rFonts w:ascii="Arial" w:hAnsi="Arial" w:cs="Arial"/>
          <w:iCs/>
          <w:sz w:val="16"/>
          <w:szCs w:val="16"/>
        </w:rPr>
        <w:t>project management</w:t>
      </w:r>
      <w:r w:rsidR="00EE0089" w:rsidRPr="00AC5065">
        <w:rPr>
          <w:rFonts w:ascii="Arial" w:hAnsi="Arial" w:cs="Arial"/>
          <w:iCs/>
          <w:sz w:val="16"/>
          <w:szCs w:val="16"/>
        </w:rPr>
        <w:t>, quality requirements, etc</w:t>
      </w:r>
      <w:r w:rsidR="00E118C1" w:rsidRPr="00AC5065">
        <w:rPr>
          <w:rFonts w:ascii="Arial" w:hAnsi="Arial" w:cs="Arial"/>
          <w:iCs/>
          <w:sz w:val="16"/>
          <w:szCs w:val="16"/>
        </w:rPr>
        <w:t xml:space="preserve">. </w:t>
      </w:r>
      <w:r w:rsidR="0088065D" w:rsidRPr="00AC5065">
        <w:rPr>
          <w:rFonts w:ascii="Arial" w:hAnsi="Arial" w:cs="Arial"/>
          <w:iCs/>
          <w:sz w:val="16"/>
          <w:szCs w:val="16"/>
        </w:rPr>
        <w:t>In some projects</w:t>
      </w:r>
      <w:r w:rsidR="00EE0089" w:rsidRPr="00AC5065">
        <w:rPr>
          <w:rFonts w:ascii="Arial" w:hAnsi="Arial" w:cs="Arial"/>
          <w:iCs/>
          <w:sz w:val="16"/>
          <w:szCs w:val="16"/>
        </w:rPr>
        <w:t>,</w:t>
      </w:r>
      <w:r w:rsidR="0088065D" w:rsidRPr="00AC5065">
        <w:rPr>
          <w:rFonts w:ascii="Arial" w:hAnsi="Arial" w:cs="Arial"/>
          <w:iCs/>
          <w:sz w:val="16"/>
          <w:szCs w:val="16"/>
        </w:rPr>
        <w:t xml:space="preserve"> requirements </w:t>
      </w:r>
      <w:r w:rsidR="00EE0089" w:rsidRPr="00AC5065">
        <w:rPr>
          <w:rFonts w:ascii="Arial" w:hAnsi="Arial" w:cs="Arial"/>
          <w:iCs/>
          <w:sz w:val="16"/>
          <w:szCs w:val="16"/>
        </w:rPr>
        <w:t xml:space="preserve">barely </w:t>
      </w:r>
      <w:r w:rsidR="0088065D" w:rsidRPr="00AC5065">
        <w:rPr>
          <w:rFonts w:ascii="Arial" w:hAnsi="Arial" w:cs="Arial"/>
          <w:iCs/>
          <w:sz w:val="16"/>
          <w:szCs w:val="16"/>
        </w:rPr>
        <w:t xml:space="preserve">exist, and the functionality is based on a brief description. However, in projects where safety and reliability </w:t>
      </w:r>
      <w:r w:rsidR="00EE0089" w:rsidRPr="00AC5065">
        <w:rPr>
          <w:rFonts w:ascii="Arial" w:hAnsi="Arial" w:cs="Arial"/>
          <w:iCs/>
          <w:sz w:val="16"/>
          <w:szCs w:val="16"/>
        </w:rPr>
        <w:t>are</w:t>
      </w:r>
      <w:r w:rsidR="0088065D" w:rsidRPr="00AC5065">
        <w:rPr>
          <w:rFonts w:ascii="Arial" w:hAnsi="Arial" w:cs="Arial"/>
          <w:iCs/>
          <w:sz w:val="16"/>
          <w:szCs w:val="16"/>
        </w:rPr>
        <w:t xml:space="preserve"> key the requirement</w:t>
      </w:r>
      <w:r w:rsidR="00EE0089" w:rsidRPr="00AC5065">
        <w:rPr>
          <w:rFonts w:ascii="Arial" w:hAnsi="Arial" w:cs="Arial"/>
          <w:iCs/>
          <w:sz w:val="16"/>
          <w:szCs w:val="16"/>
        </w:rPr>
        <w:t xml:space="preserve"> handling is </w:t>
      </w:r>
      <w:r w:rsidR="0088065D" w:rsidRPr="00AC5065">
        <w:rPr>
          <w:rFonts w:ascii="Arial" w:hAnsi="Arial" w:cs="Arial"/>
          <w:iCs/>
          <w:sz w:val="16"/>
          <w:szCs w:val="16"/>
        </w:rPr>
        <w:t xml:space="preserve">an essential part of the project management flow. In some </w:t>
      </w:r>
      <w:r w:rsidR="00EE0089" w:rsidRPr="00AC5065">
        <w:rPr>
          <w:rFonts w:ascii="Arial" w:hAnsi="Arial" w:cs="Arial"/>
          <w:iCs/>
          <w:sz w:val="16"/>
          <w:szCs w:val="16"/>
        </w:rPr>
        <w:t xml:space="preserve">development </w:t>
      </w:r>
      <w:r w:rsidR="0088065D" w:rsidRPr="00AC5065">
        <w:rPr>
          <w:rFonts w:ascii="Arial" w:hAnsi="Arial" w:cs="Arial"/>
          <w:iCs/>
          <w:sz w:val="16"/>
          <w:szCs w:val="16"/>
        </w:rPr>
        <w:t>standards the requirements and the corresponding testcases that verif</w:t>
      </w:r>
      <w:r w:rsidR="00351CA2" w:rsidRPr="00AC5065">
        <w:rPr>
          <w:rFonts w:ascii="Arial" w:hAnsi="Arial" w:cs="Arial"/>
          <w:iCs/>
          <w:sz w:val="16"/>
          <w:szCs w:val="16"/>
        </w:rPr>
        <w:t>y</w:t>
      </w:r>
      <w:r w:rsidR="0088065D" w:rsidRPr="00AC5065">
        <w:rPr>
          <w:rFonts w:ascii="Arial" w:hAnsi="Arial" w:cs="Arial"/>
          <w:iCs/>
          <w:sz w:val="16"/>
          <w:szCs w:val="16"/>
        </w:rPr>
        <w:t xml:space="preserve"> the requirements need to be defined, </w:t>
      </w:r>
      <w:proofErr w:type="gramStart"/>
      <w:r w:rsidR="0088065D" w:rsidRPr="00AC5065">
        <w:rPr>
          <w:rFonts w:ascii="Arial" w:hAnsi="Arial" w:cs="Arial"/>
          <w:iCs/>
          <w:sz w:val="16"/>
          <w:szCs w:val="16"/>
        </w:rPr>
        <w:t>reviewed</w:t>
      </w:r>
      <w:proofErr w:type="gramEnd"/>
      <w:r w:rsidR="0088065D" w:rsidRPr="00AC5065">
        <w:rPr>
          <w:rFonts w:ascii="Arial" w:hAnsi="Arial" w:cs="Arial"/>
          <w:iCs/>
          <w:sz w:val="16"/>
          <w:szCs w:val="16"/>
        </w:rPr>
        <w:t xml:space="preserve"> and accepted by a </w:t>
      </w:r>
      <w:r w:rsidR="00EE0089" w:rsidRPr="00AC5065">
        <w:rPr>
          <w:rFonts w:ascii="Arial" w:hAnsi="Arial" w:cs="Arial"/>
          <w:iCs/>
          <w:sz w:val="16"/>
          <w:szCs w:val="16"/>
        </w:rPr>
        <w:t>third-party</w:t>
      </w:r>
      <w:r w:rsidR="0088065D" w:rsidRPr="00AC5065">
        <w:rPr>
          <w:rFonts w:ascii="Arial" w:hAnsi="Arial" w:cs="Arial"/>
          <w:iCs/>
          <w:sz w:val="16"/>
          <w:szCs w:val="16"/>
        </w:rPr>
        <w:t xml:space="preserve"> assessor before even starting the verification flow. </w:t>
      </w:r>
    </w:p>
    <w:p w14:paraId="5871FB1D" w14:textId="7B5D19C8" w:rsidR="0088065D" w:rsidRPr="00AC5065" w:rsidRDefault="0088065D" w:rsidP="0048656E">
      <w:pPr>
        <w:rPr>
          <w:rFonts w:ascii="Arial" w:hAnsi="Arial" w:cs="Arial"/>
          <w:iCs/>
          <w:sz w:val="16"/>
          <w:szCs w:val="16"/>
        </w:rPr>
      </w:pPr>
      <w:r w:rsidRPr="00AC5065">
        <w:rPr>
          <w:rFonts w:ascii="Arial" w:hAnsi="Arial" w:cs="Arial"/>
          <w:iCs/>
          <w:sz w:val="16"/>
          <w:szCs w:val="16"/>
        </w:rPr>
        <w:t>This UVVM Verification</w:t>
      </w:r>
      <w:r w:rsidR="00D4064B" w:rsidRPr="00AC5065">
        <w:rPr>
          <w:rFonts w:ascii="Arial" w:hAnsi="Arial" w:cs="Arial"/>
          <w:iCs/>
          <w:sz w:val="16"/>
          <w:szCs w:val="16"/>
        </w:rPr>
        <w:t xml:space="preserve"> IP</w:t>
      </w:r>
      <w:r w:rsidRPr="00AC5065">
        <w:rPr>
          <w:rFonts w:ascii="Arial" w:hAnsi="Arial" w:cs="Arial"/>
          <w:iCs/>
          <w:sz w:val="16"/>
          <w:szCs w:val="16"/>
        </w:rPr>
        <w:t xml:space="preserve"> is intended for projects where requirements are essential in the </w:t>
      </w:r>
      <w:r w:rsidR="00A77E60" w:rsidRPr="00AC5065">
        <w:rPr>
          <w:rFonts w:ascii="Arial" w:hAnsi="Arial" w:cs="Arial"/>
          <w:iCs/>
          <w:sz w:val="16"/>
          <w:szCs w:val="16"/>
        </w:rPr>
        <w:t>workflow</w:t>
      </w:r>
      <w:r w:rsidR="00EE0089" w:rsidRPr="00AC5065">
        <w:rPr>
          <w:rFonts w:ascii="Arial" w:hAnsi="Arial" w:cs="Arial"/>
          <w:iCs/>
          <w:sz w:val="16"/>
          <w:szCs w:val="16"/>
        </w:rPr>
        <w:t xml:space="preserve"> but may also be used in a </w:t>
      </w:r>
      <w:r w:rsidR="00A77E60" w:rsidRPr="00AC5065">
        <w:rPr>
          <w:rFonts w:ascii="Arial" w:hAnsi="Arial" w:cs="Arial"/>
          <w:iCs/>
          <w:sz w:val="16"/>
          <w:szCs w:val="16"/>
        </w:rPr>
        <w:t xml:space="preserve">very </w:t>
      </w:r>
      <w:r w:rsidR="00EE0089" w:rsidRPr="00AC5065">
        <w:rPr>
          <w:rFonts w:ascii="Arial" w:hAnsi="Arial" w:cs="Arial"/>
          <w:iCs/>
          <w:sz w:val="16"/>
          <w:szCs w:val="16"/>
        </w:rPr>
        <w:t>simple way for projects with lower requirements</w:t>
      </w:r>
      <w:r w:rsidRPr="00AC5065">
        <w:rPr>
          <w:rFonts w:ascii="Arial" w:hAnsi="Arial" w:cs="Arial"/>
          <w:iCs/>
          <w:sz w:val="16"/>
          <w:szCs w:val="16"/>
        </w:rPr>
        <w:t xml:space="preserve">. </w:t>
      </w:r>
      <w:r w:rsidR="00FF7374" w:rsidRPr="00AC5065">
        <w:rPr>
          <w:rFonts w:ascii="Arial" w:hAnsi="Arial" w:cs="Arial"/>
          <w:iCs/>
          <w:sz w:val="16"/>
          <w:szCs w:val="16"/>
        </w:rPr>
        <w:t>Examples</w:t>
      </w:r>
      <w:r w:rsidRPr="00AC5065">
        <w:rPr>
          <w:rFonts w:ascii="Arial" w:hAnsi="Arial" w:cs="Arial"/>
          <w:iCs/>
          <w:sz w:val="16"/>
          <w:szCs w:val="16"/>
        </w:rPr>
        <w:t xml:space="preserve"> of requirement</w:t>
      </w:r>
      <w:r w:rsidR="00D4064B" w:rsidRPr="00AC5065">
        <w:rPr>
          <w:rFonts w:ascii="Arial" w:hAnsi="Arial" w:cs="Arial"/>
          <w:iCs/>
          <w:sz w:val="16"/>
          <w:szCs w:val="16"/>
        </w:rPr>
        <w:t>s</w:t>
      </w:r>
      <w:r w:rsidRPr="00AC5065">
        <w:rPr>
          <w:rFonts w:ascii="Arial" w:hAnsi="Arial" w:cs="Arial"/>
          <w:iCs/>
          <w:sz w:val="16"/>
          <w:szCs w:val="16"/>
        </w:rPr>
        <w:t xml:space="preserve"> can be seen i</w:t>
      </w:r>
      <w:r w:rsidR="00FF7374" w:rsidRPr="00AC5065">
        <w:rPr>
          <w:rFonts w:ascii="Arial" w:hAnsi="Arial" w:cs="Arial"/>
          <w:iCs/>
          <w:sz w:val="16"/>
          <w:szCs w:val="16"/>
        </w:rPr>
        <w:t xml:space="preserve">n </w:t>
      </w:r>
      <w:r w:rsidR="00FF7374" w:rsidRPr="00AC5065">
        <w:rPr>
          <w:rFonts w:ascii="Arial" w:hAnsi="Arial" w:cs="Arial"/>
          <w:iCs/>
          <w:sz w:val="16"/>
          <w:szCs w:val="16"/>
        </w:rPr>
        <w:fldChar w:fldCharType="begin"/>
      </w:r>
      <w:r w:rsidR="00FF7374" w:rsidRPr="00AC5065">
        <w:rPr>
          <w:rFonts w:ascii="Arial" w:hAnsi="Arial" w:cs="Arial"/>
          <w:iCs/>
          <w:sz w:val="16"/>
          <w:szCs w:val="16"/>
        </w:rPr>
        <w:instrText xml:space="preserve"> REF _Ref529342538 \h  \* MERGEFORMAT </w:instrText>
      </w:r>
      <w:r w:rsidR="00FF7374" w:rsidRPr="00AC5065">
        <w:rPr>
          <w:rFonts w:ascii="Arial" w:hAnsi="Arial" w:cs="Arial"/>
          <w:iCs/>
          <w:sz w:val="16"/>
          <w:szCs w:val="16"/>
        </w:rPr>
      </w:r>
      <w:r w:rsidR="00FF7374" w:rsidRPr="00AC5065">
        <w:rPr>
          <w:rFonts w:ascii="Arial" w:hAnsi="Arial" w:cs="Arial"/>
          <w:iCs/>
          <w:sz w:val="16"/>
          <w:szCs w:val="16"/>
        </w:rPr>
        <w:fldChar w:fldCharType="separate"/>
      </w:r>
      <w:ins w:id="147" w:author="Author">
        <w:r w:rsidR="0032430D" w:rsidRPr="00C02AC4">
          <w:rPr>
            <w:rFonts w:ascii="Arial" w:hAnsi="Arial" w:cs="Arial"/>
            <w:iCs/>
            <w:sz w:val="16"/>
            <w:szCs w:val="16"/>
            <w:rPrChange w:id="148" w:author="Author">
              <w:rPr/>
            </w:rPrChange>
          </w:rPr>
          <w:t xml:space="preserve">Table </w:t>
        </w:r>
        <w:r w:rsidR="0032430D" w:rsidRPr="00C02AC4">
          <w:rPr>
            <w:rFonts w:ascii="Arial" w:hAnsi="Arial" w:cs="Arial"/>
            <w:iCs/>
            <w:sz w:val="16"/>
            <w:szCs w:val="16"/>
            <w:rPrChange w:id="149" w:author="Author">
              <w:rPr>
                <w:noProof/>
              </w:rPr>
            </w:rPrChange>
          </w:rPr>
          <w:t>1</w:t>
        </w:r>
        <w:del w:id="150" w:author="Author">
          <w:r w:rsidR="00FC1287" w:rsidRPr="00FC1287" w:rsidDel="0032430D">
            <w:rPr>
              <w:rFonts w:ascii="Arial" w:hAnsi="Arial" w:cs="Arial"/>
              <w:iCs/>
              <w:sz w:val="16"/>
              <w:szCs w:val="16"/>
              <w:rPrChange w:id="151" w:author="Author">
                <w:rPr/>
              </w:rPrChange>
            </w:rPr>
            <w:delText xml:space="preserve">Table </w:delText>
          </w:r>
          <w:r w:rsidR="00FC1287" w:rsidRPr="00FC1287" w:rsidDel="0032430D">
            <w:rPr>
              <w:rFonts w:ascii="Arial" w:hAnsi="Arial" w:cs="Arial"/>
              <w:iCs/>
              <w:sz w:val="16"/>
              <w:szCs w:val="16"/>
              <w:rPrChange w:id="152" w:author="Author">
                <w:rPr>
                  <w:noProof/>
                </w:rPr>
              </w:rPrChange>
            </w:rPr>
            <w:delText>1</w:delText>
          </w:r>
        </w:del>
      </w:ins>
      <w:del w:id="153" w:author="Author">
        <w:r w:rsidR="006903BA" w:rsidRPr="006903BA" w:rsidDel="0032430D">
          <w:rPr>
            <w:rFonts w:ascii="Arial" w:hAnsi="Arial" w:cs="Arial"/>
            <w:iCs/>
            <w:sz w:val="16"/>
            <w:szCs w:val="16"/>
          </w:rPr>
          <w:delText>Table 1</w:delText>
        </w:r>
      </w:del>
      <w:r w:rsidR="00FF7374" w:rsidRPr="00AC5065">
        <w:rPr>
          <w:rFonts w:ascii="Arial" w:hAnsi="Arial" w:cs="Arial"/>
          <w:iCs/>
          <w:sz w:val="16"/>
          <w:szCs w:val="16"/>
        </w:rPr>
        <w:fldChar w:fldCharType="end"/>
      </w:r>
      <w:r w:rsidR="00FF7374" w:rsidRPr="00AC5065">
        <w:rPr>
          <w:rFonts w:ascii="Arial" w:hAnsi="Arial" w:cs="Arial"/>
          <w:iCs/>
          <w:sz w:val="16"/>
          <w:szCs w:val="16"/>
        </w:rPr>
        <w:t>.</w:t>
      </w:r>
      <w:r w:rsidR="00EE0089" w:rsidRPr="00AC5065">
        <w:rPr>
          <w:rFonts w:ascii="Arial" w:hAnsi="Arial" w:cs="Arial"/>
          <w:iCs/>
          <w:sz w:val="16"/>
          <w:szCs w:val="16"/>
        </w:rPr>
        <w:t xml:space="preserve"> It is in general a good idea to label the various requirements, and in many projects this would be mandatory.</w:t>
      </w:r>
      <w:r w:rsidR="00F44EEC" w:rsidRPr="00AC5065">
        <w:rPr>
          <w:rFonts w:ascii="Arial" w:hAnsi="Arial" w:cs="Arial"/>
          <w:iCs/>
          <w:sz w:val="16"/>
          <w:szCs w:val="16"/>
        </w:rPr>
        <w:t xml:space="preserve"> The example in Table 1 shows of course only a subset of all the requirements. </w:t>
      </w:r>
    </w:p>
    <w:p w14:paraId="50B7BAD7" w14:textId="0AB1DFC9" w:rsidR="00FF7374" w:rsidRPr="00C0224F" w:rsidRDefault="00FF7374" w:rsidP="00FF7374">
      <w:pPr>
        <w:pStyle w:val="Caption"/>
        <w:keepNext/>
        <w:jc w:val="center"/>
        <w:rPr>
          <w:rFonts w:ascii="Arial" w:hAnsi="Arial" w:cs="Arial"/>
          <w:sz w:val="4"/>
          <w:szCs w:val="10"/>
        </w:rPr>
      </w:pPr>
    </w:p>
    <w:tbl>
      <w:tblPr>
        <w:tblStyle w:val="TableGrid"/>
        <w:tblW w:w="0" w:type="auto"/>
        <w:jc w:val="center"/>
        <w:tblLook w:val="04A0" w:firstRow="1" w:lastRow="0" w:firstColumn="1" w:lastColumn="0" w:noHBand="0" w:noVBand="1"/>
      </w:tblPr>
      <w:tblGrid>
        <w:gridCol w:w="1657"/>
        <w:gridCol w:w="4841"/>
      </w:tblGrid>
      <w:tr w:rsidR="0088065D" w:rsidRPr="00AC5065" w14:paraId="14FA9D48" w14:textId="77777777" w:rsidTr="006359D4">
        <w:trPr>
          <w:jc w:val="center"/>
        </w:trPr>
        <w:tc>
          <w:tcPr>
            <w:tcW w:w="0" w:type="auto"/>
            <w:shd w:val="clear" w:color="auto" w:fill="E7E6E6" w:themeFill="background2"/>
          </w:tcPr>
          <w:p w14:paraId="31F626C6" w14:textId="1F2D5B68" w:rsidR="0088065D" w:rsidRPr="00AC5065" w:rsidRDefault="0088065D" w:rsidP="0088065D">
            <w:pPr>
              <w:tabs>
                <w:tab w:val="left" w:pos="5104"/>
              </w:tabs>
              <w:rPr>
                <w:rFonts w:ascii="Arial" w:hAnsi="Arial" w:cs="Arial"/>
                <w:b/>
                <w:sz w:val="16"/>
                <w:szCs w:val="16"/>
              </w:rPr>
            </w:pPr>
            <w:r w:rsidRPr="00AC5065">
              <w:rPr>
                <w:rFonts w:ascii="Arial" w:hAnsi="Arial" w:cs="Arial"/>
                <w:b/>
                <w:sz w:val="16"/>
                <w:szCs w:val="16"/>
              </w:rPr>
              <w:t xml:space="preserve">Requirement </w:t>
            </w:r>
            <w:r w:rsidR="00D002E3" w:rsidRPr="00AC5065">
              <w:rPr>
                <w:rFonts w:ascii="Arial" w:hAnsi="Arial" w:cs="Arial"/>
                <w:b/>
                <w:sz w:val="16"/>
                <w:szCs w:val="16"/>
              </w:rPr>
              <w:t>Label</w:t>
            </w:r>
          </w:p>
        </w:tc>
        <w:tc>
          <w:tcPr>
            <w:tcW w:w="0" w:type="auto"/>
            <w:shd w:val="clear" w:color="auto" w:fill="E7E6E6" w:themeFill="background2"/>
          </w:tcPr>
          <w:p w14:paraId="4B3A41C9" w14:textId="181EEDCF" w:rsidR="0088065D" w:rsidRPr="00AC5065" w:rsidRDefault="0088065D" w:rsidP="00877E26">
            <w:pPr>
              <w:rPr>
                <w:rFonts w:ascii="Arial" w:hAnsi="Arial" w:cs="Arial"/>
                <w:b/>
                <w:sz w:val="16"/>
                <w:szCs w:val="16"/>
              </w:rPr>
            </w:pPr>
            <w:r w:rsidRPr="00AC5065">
              <w:rPr>
                <w:rFonts w:ascii="Arial" w:hAnsi="Arial" w:cs="Arial"/>
                <w:b/>
                <w:sz w:val="16"/>
                <w:szCs w:val="16"/>
              </w:rPr>
              <w:t>Description</w:t>
            </w:r>
          </w:p>
        </w:tc>
      </w:tr>
      <w:tr w:rsidR="0088065D" w:rsidRPr="00AC5065" w14:paraId="17D01BB7" w14:textId="77777777" w:rsidTr="006359D4">
        <w:trPr>
          <w:trHeight w:val="273"/>
          <w:jc w:val="center"/>
        </w:trPr>
        <w:tc>
          <w:tcPr>
            <w:tcW w:w="0" w:type="auto"/>
          </w:tcPr>
          <w:p w14:paraId="1EFD0CF9" w14:textId="035D1820" w:rsidR="0088065D" w:rsidRPr="00AC5065" w:rsidRDefault="00F44EEC" w:rsidP="00877E26">
            <w:pPr>
              <w:rPr>
                <w:rFonts w:ascii="Arial" w:hAnsi="Arial" w:cs="Arial"/>
                <w:sz w:val="16"/>
                <w:szCs w:val="16"/>
              </w:rPr>
            </w:pPr>
            <w:r w:rsidRPr="00AC5065">
              <w:rPr>
                <w:rFonts w:ascii="Arial" w:hAnsi="Arial" w:cs="Arial"/>
                <w:sz w:val="16"/>
                <w:szCs w:val="16"/>
              </w:rPr>
              <w:t>UART</w:t>
            </w:r>
            <w:r w:rsidR="00351CA2" w:rsidRPr="00AC5065">
              <w:rPr>
                <w:rFonts w:ascii="Arial" w:hAnsi="Arial" w:cs="Arial"/>
                <w:sz w:val="16"/>
                <w:szCs w:val="16"/>
              </w:rPr>
              <w:t>_REQ_</w:t>
            </w:r>
            <w:r w:rsidR="0088065D" w:rsidRPr="00AC5065">
              <w:rPr>
                <w:rFonts w:ascii="Arial" w:hAnsi="Arial" w:cs="Arial"/>
                <w:sz w:val="16"/>
                <w:szCs w:val="16"/>
              </w:rPr>
              <w:t>1</w:t>
            </w:r>
          </w:p>
        </w:tc>
        <w:tc>
          <w:tcPr>
            <w:tcW w:w="0" w:type="auto"/>
          </w:tcPr>
          <w:p w14:paraId="1660BA19" w14:textId="199DCE03" w:rsidR="0088065D" w:rsidRPr="00AC5065" w:rsidRDefault="0088065D" w:rsidP="00877E26">
            <w:pPr>
              <w:tabs>
                <w:tab w:val="left" w:pos="1026"/>
                <w:tab w:val="left" w:pos="1877"/>
                <w:tab w:val="left" w:pos="4820"/>
              </w:tabs>
              <w:spacing w:before="20" w:after="20" w:line="20" w:lineRule="atLeast"/>
              <w:rPr>
                <w:rFonts w:ascii="Arial" w:hAnsi="Arial" w:cs="Arial"/>
                <w:sz w:val="16"/>
                <w:szCs w:val="16"/>
              </w:rPr>
            </w:pPr>
            <w:r w:rsidRPr="00AC5065">
              <w:rPr>
                <w:rFonts w:ascii="Arial" w:hAnsi="Arial" w:cs="Arial"/>
                <w:sz w:val="16"/>
                <w:szCs w:val="16"/>
              </w:rPr>
              <w:t xml:space="preserve">The device UART interface </w:t>
            </w:r>
            <w:r w:rsidR="00877E26" w:rsidRPr="00AC5065">
              <w:rPr>
                <w:rFonts w:ascii="Arial" w:hAnsi="Arial" w:cs="Arial"/>
                <w:sz w:val="16"/>
                <w:szCs w:val="16"/>
              </w:rPr>
              <w:t>shall accept a baud rate of 9600kbps.</w:t>
            </w:r>
          </w:p>
        </w:tc>
      </w:tr>
      <w:tr w:rsidR="00F44EEC" w:rsidRPr="00AC5065" w14:paraId="57880F59" w14:textId="77777777" w:rsidTr="006359D4">
        <w:trPr>
          <w:trHeight w:val="273"/>
          <w:jc w:val="center"/>
        </w:trPr>
        <w:tc>
          <w:tcPr>
            <w:tcW w:w="0" w:type="auto"/>
          </w:tcPr>
          <w:p w14:paraId="77951BD9" w14:textId="7B0B7FC5" w:rsidR="00F44EEC" w:rsidRPr="00AC5065" w:rsidRDefault="00F44EEC" w:rsidP="00877E26">
            <w:pPr>
              <w:rPr>
                <w:rFonts w:ascii="Arial" w:hAnsi="Arial" w:cs="Arial"/>
                <w:sz w:val="16"/>
                <w:szCs w:val="16"/>
              </w:rPr>
            </w:pPr>
            <w:r w:rsidRPr="00AC5065">
              <w:rPr>
                <w:rFonts w:ascii="Arial" w:hAnsi="Arial" w:cs="Arial"/>
                <w:sz w:val="16"/>
                <w:szCs w:val="16"/>
              </w:rPr>
              <w:t>UART_REQ_2</w:t>
            </w:r>
          </w:p>
        </w:tc>
        <w:tc>
          <w:tcPr>
            <w:tcW w:w="0" w:type="auto"/>
          </w:tcPr>
          <w:p w14:paraId="2E5A414E" w14:textId="4FD67B5C" w:rsidR="00F44EEC" w:rsidRPr="00AC5065" w:rsidRDefault="00F44EEC" w:rsidP="00877E26">
            <w:pPr>
              <w:tabs>
                <w:tab w:val="left" w:pos="1026"/>
                <w:tab w:val="left" w:pos="1877"/>
                <w:tab w:val="left" w:pos="4820"/>
              </w:tabs>
              <w:spacing w:before="20" w:after="20" w:line="20" w:lineRule="atLeast"/>
              <w:rPr>
                <w:rFonts w:ascii="Arial" w:hAnsi="Arial" w:cs="Arial"/>
                <w:sz w:val="16"/>
                <w:szCs w:val="16"/>
              </w:rPr>
            </w:pPr>
            <w:r w:rsidRPr="00AC5065">
              <w:rPr>
                <w:rFonts w:ascii="Arial" w:hAnsi="Arial" w:cs="Arial"/>
                <w:sz w:val="16"/>
                <w:szCs w:val="16"/>
              </w:rPr>
              <w:t>The device UART interface shall accept a baud rate of 19k2 bps.</w:t>
            </w:r>
          </w:p>
        </w:tc>
      </w:tr>
      <w:tr w:rsidR="00351CA2" w:rsidRPr="00AC5065" w14:paraId="083EEBA4" w14:textId="77777777" w:rsidTr="006359D4">
        <w:trPr>
          <w:trHeight w:val="273"/>
          <w:jc w:val="center"/>
        </w:trPr>
        <w:tc>
          <w:tcPr>
            <w:tcW w:w="0" w:type="auto"/>
          </w:tcPr>
          <w:p w14:paraId="3C70C4EA" w14:textId="241B9431" w:rsidR="00351CA2" w:rsidRPr="00AC5065" w:rsidDel="00351CA2" w:rsidRDefault="00F44EEC" w:rsidP="00351CA2">
            <w:pPr>
              <w:rPr>
                <w:rFonts w:ascii="Arial" w:hAnsi="Arial" w:cs="Arial"/>
                <w:sz w:val="16"/>
                <w:szCs w:val="16"/>
              </w:rPr>
            </w:pPr>
            <w:r w:rsidRPr="00AC5065">
              <w:rPr>
                <w:rFonts w:ascii="Arial" w:hAnsi="Arial" w:cs="Arial"/>
                <w:sz w:val="16"/>
                <w:szCs w:val="16"/>
              </w:rPr>
              <w:t>UART</w:t>
            </w:r>
            <w:r w:rsidR="00351CA2" w:rsidRPr="00AC5065">
              <w:rPr>
                <w:rFonts w:ascii="Arial" w:hAnsi="Arial" w:cs="Arial"/>
                <w:sz w:val="16"/>
                <w:szCs w:val="16"/>
              </w:rPr>
              <w:t>_REQ_</w:t>
            </w:r>
            <w:r w:rsidRPr="00AC5065">
              <w:rPr>
                <w:rFonts w:ascii="Arial" w:hAnsi="Arial" w:cs="Arial"/>
                <w:sz w:val="16"/>
                <w:szCs w:val="16"/>
              </w:rPr>
              <w:t>3</w:t>
            </w:r>
          </w:p>
        </w:tc>
        <w:tc>
          <w:tcPr>
            <w:tcW w:w="0" w:type="auto"/>
          </w:tcPr>
          <w:p w14:paraId="4D3F1614" w14:textId="67263C5C" w:rsidR="00351CA2" w:rsidRPr="00AC5065" w:rsidRDefault="00351CA2" w:rsidP="00351CA2">
            <w:pPr>
              <w:tabs>
                <w:tab w:val="left" w:pos="1026"/>
                <w:tab w:val="left" w:pos="1877"/>
                <w:tab w:val="left" w:pos="4820"/>
              </w:tabs>
              <w:spacing w:before="20" w:after="20" w:line="20" w:lineRule="atLeast"/>
              <w:rPr>
                <w:rFonts w:ascii="Arial" w:hAnsi="Arial" w:cs="Arial"/>
                <w:sz w:val="16"/>
                <w:szCs w:val="16"/>
              </w:rPr>
            </w:pPr>
            <w:r w:rsidRPr="00AC5065">
              <w:rPr>
                <w:rFonts w:ascii="Arial" w:hAnsi="Arial" w:cs="Arial"/>
                <w:sz w:val="16"/>
                <w:szCs w:val="16"/>
              </w:rPr>
              <w:t>The device UART interface shall accept an odd parity</w:t>
            </w:r>
          </w:p>
        </w:tc>
      </w:tr>
      <w:tr w:rsidR="00FF7374" w:rsidRPr="00AC5065" w14:paraId="6611EF9A" w14:textId="77777777" w:rsidTr="006359D4">
        <w:trPr>
          <w:trHeight w:val="279"/>
          <w:jc w:val="center"/>
        </w:trPr>
        <w:tc>
          <w:tcPr>
            <w:tcW w:w="0" w:type="auto"/>
          </w:tcPr>
          <w:p w14:paraId="45783858" w14:textId="1247E1C8" w:rsidR="00FF7374" w:rsidRPr="00AC5065" w:rsidRDefault="00F44EEC" w:rsidP="00FF7374">
            <w:pPr>
              <w:rPr>
                <w:rFonts w:ascii="Arial" w:hAnsi="Arial" w:cs="Arial"/>
                <w:sz w:val="16"/>
                <w:szCs w:val="16"/>
              </w:rPr>
            </w:pPr>
            <w:r w:rsidRPr="00AC5065">
              <w:rPr>
                <w:rFonts w:ascii="Arial" w:hAnsi="Arial" w:cs="Arial"/>
                <w:sz w:val="16"/>
                <w:szCs w:val="16"/>
              </w:rPr>
              <w:t>UART</w:t>
            </w:r>
            <w:r w:rsidR="00351CA2" w:rsidRPr="00AC5065">
              <w:rPr>
                <w:rFonts w:ascii="Arial" w:hAnsi="Arial" w:cs="Arial"/>
                <w:sz w:val="16"/>
                <w:szCs w:val="16"/>
              </w:rPr>
              <w:t>_REQ_</w:t>
            </w:r>
            <w:r w:rsidRPr="00AC5065">
              <w:rPr>
                <w:rFonts w:ascii="Arial" w:hAnsi="Arial" w:cs="Arial"/>
                <w:sz w:val="16"/>
                <w:szCs w:val="16"/>
              </w:rPr>
              <w:t>4</w:t>
            </w:r>
          </w:p>
        </w:tc>
        <w:tc>
          <w:tcPr>
            <w:tcW w:w="0" w:type="auto"/>
          </w:tcPr>
          <w:p w14:paraId="30166448" w14:textId="2690A84F" w:rsidR="00FF7374" w:rsidRPr="00AC5065" w:rsidRDefault="00FF7374" w:rsidP="00FF7374">
            <w:pPr>
              <w:tabs>
                <w:tab w:val="left" w:pos="1026"/>
                <w:tab w:val="left" w:pos="1877"/>
                <w:tab w:val="left" w:pos="4820"/>
              </w:tabs>
              <w:spacing w:before="20" w:after="20" w:line="20" w:lineRule="atLeast"/>
              <w:rPr>
                <w:rFonts w:ascii="Arial" w:hAnsi="Arial" w:cs="Arial"/>
                <w:sz w:val="16"/>
                <w:szCs w:val="16"/>
              </w:rPr>
            </w:pPr>
            <w:r w:rsidRPr="00AC5065">
              <w:rPr>
                <w:rFonts w:ascii="Arial" w:hAnsi="Arial" w:cs="Arial"/>
                <w:sz w:val="16"/>
                <w:szCs w:val="16"/>
              </w:rPr>
              <w:t>The device reset shall be active low.</w:t>
            </w:r>
          </w:p>
        </w:tc>
      </w:tr>
    </w:tbl>
    <w:p w14:paraId="61F90C52" w14:textId="0C8393B6" w:rsidR="00E118C1" w:rsidRPr="00AC5065" w:rsidRDefault="00C067BA" w:rsidP="001C70BD">
      <w:pPr>
        <w:pStyle w:val="Caption"/>
        <w:jc w:val="center"/>
        <w:rPr>
          <w:iCs/>
          <w:sz w:val="16"/>
          <w:szCs w:val="16"/>
        </w:rPr>
      </w:pPr>
      <w:bookmarkStart w:id="154" w:name="_Ref529342538"/>
      <w:r w:rsidRPr="00AC5065">
        <w:lastRenderedPageBreak/>
        <w:t xml:space="preserve">Table </w:t>
      </w:r>
      <w:r w:rsidRPr="00AC5065">
        <w:fldChar w:fldCharType="begin"/>
      </w:r>
      <w:r w:rsidRPr="00AC5065">
        <w:instrText xml:space="preserve"> SEQ Table \* ARABIC </w:instrText>
      </w:r>
      <w:r w:rsidRPr="00AC5065">
        <w:fldChar w:fldCharType="separate"/>
      </w:r>
      <w:r w:rsidR="0032430D">
        <w:rPr>
          <w:noProof/>
        </w:rPr>
        <w:t>1</w:t>
      </w:r>
      <w:r w:rsidRPr="00AC5065">
        <w:fldChar w:fldCharType="end"/>
      </w:r>
      <w:bookmarkEnd w:id="154"/>
      <w:r w:rsidRPr="00AC5065">
        <w:t xml:space="preserve"> Requirement examples. (Requirement labels are defined by the user)</w:t>
      </w:r>
    </w:p>
    <w:p w14:paraId="6EE19E02" w14:textId="7328AFA5" w:rsidR="00E118C1" w:rsidRPr="00AC5065" w:rsidRDefault="00E118C1" w:rsidP="0048656E">
      <w:pPr>
        <w:rPr>
          <w:rFonts w:ascii="Arial" w:hAnsi="Arial" w:cs="Arial"/>
          <w:iCs/>
          <w:sz w:val="16"/>
          <w:szCs w:val="16"/>
        </w:rPr>
      </w:pPr>
    </w:p>
    <w:p w14:paraId="206C3F2D" w14:textId="2397A382" w:rsidR="00F44EEC" w:rsidRPr="00AC5065" w:rsidDel="002420EF" w:rsidRDefault="00F44EEC" w:rsidP="0048656E">
      <w:pPr>
        <w:rPr>
          <w:del w:id="155" w:author="Author"/>
          <w:rFonts w:ascii="Arial" w:hAnsi="Arial" w:cs="Arial"/>
          <w:iCs/>
          <w:sz w:val="16"/>
          <w:szCs w:val="16"/>
        </w:rPr>
      </w:pPr>
      <w:r w:rsidRPr="00AC5065">
        <w:rPr>
          <w:rFonts w:ascii="Arial" w:hAnsi="Arial" w:cs="Arial"/>
          <w:iCs/>
          <w:sz w:val="16"/>
          <w:szCs w:val="16"/>
        </w:rPr>
        <w:t>There are lots of acceptable approaches with respect to how much</w:t>
      </w:r>
      <w:r w:rsidR="000218A3" w:rsidRPr="00AC5065">
        <w:rPr>
          <w:rFonts w:ascii="Arial" w:hAnsi="Arial" w:cs="Arial"/>
          <w:iCs/>
          <w:sz w:val="16"/>
          <w:szCs w:val="16"/>
        </w:rPr>
        <w:t xml:space="preserve"> functionality</w:t>
      </w:r>
      <w:r w:rsidRPr="00AC5065">
        <w:rPr>
          <w:rFonts w:ascii="Arial" w:hAnsi="Arial" w:cs="Arial"/>
          <w:iCs/>
          <w:sz w:val="16"/>
          <w:szCs w:val="16"/>
        </w:rPr>
        <w:t xml:space="preserve"> is verified in each testcase and how these are organised. This VIP will allow various approaches from dead simple to advanced. </w:t>
      </w:r>
      <w:proofErr w:type="gramStart"/>
      <w:r w:rsidRPr="00AC5065">
        <w:rPr>
          <w:rFonts w:ascii="Arial" w:hAnsi="Arial" w:cs="Arial"/>
          <w:iCs/>
          <w:sz w:val="16"/>
          <w:szCs w:val="16"/>
        </w:rPr>
        <w:t>In order to</w:t>
      </w:r>
      <w:proofErr w:type="gramEnd"/>
      <w:r w:rsidRPr="00AC5065">
        <w:rPr>
          <w:rFonts w:ascii="Arial" w:hAnsi="Arial" w:cs="Arial"/>
          <w:iCs/>
          <w:sz w:val="16"/>
          <w:szCs w:val="16"/>
        </w:rPr>
        <w:t xml:space="preserve"> explain the </w:t>
      </w:r>
      <w:r w:rsidR="001F21B0" w:rsidRPr="00AC5065">
        <w:rPr>
          <w:rFonts w:ascii="Arial" w:hAnsi="Arial" w:cs="Arial"/>
          <w:iCs/>
          <w:sz w:val="16"/>
          <w:szCs w:val="16"/>
        </w:rPr>
        <w:t>concepts,</w:t>
      </w:r>
      <w:r w:rsidRPr="00AC5065">
        <w:rPr>
          <w:rFonts w:ascii="Arial" w:hAnsi="Arial" w:cs="Arial"/>
          <w:iCs/>
          <w:sz w:val="16"/>
          <w:szCs w:val="16"/>
        </w:rPr>
        <w:t xml:space="preserve"> we start with the simplest case and add step-by-step on that until we have built a full advanced specification coverage system.</w:t>
      </w:r>
    </w:p>
    <w:p w14:paraId="34D090D5" w14:textId="1A5DE269" w:rsidR="001F21B0" w:rsidRPr="00AC5065" w:rsidRDefault="001F21B0">
      <w:pPr>
        <w:rPr>
          <w:rFonts w:ascii="Arial" w:hAnsi="Arial" w:cs="Arial"/>
          <w:iCs/>
          <w:sz w:val="16"/>
          <w:szCs w:val="16"/>
        </w:rPr>
      </w:pPr>
      <w:del w:id="156" w:author="Author">
        <w:r w:rsidRPr="00AC5065" w:rsidDel="002420EF">
          <w:rPr>
            <w:rFonts w:ascii="Arial" w:hAnsi="Arial" w:cs="Arial"/>
            <w:iCs/>
            <w:sz w:val="16"/>
            <w:szCs w:val="16"/>
          </w:rPr>
          <w:br w:type="page"/>
        </w:r>
      </w:del>
    </w:p>
    <w:p w14:paraId="30B694EB" w14:textId="77777777" w:rsidR="00676B5B" w:rsidRDefault="00676B5B">
      <w:pPr>
        <w:rPr>
          <w:rFonts w:ascii="Verdana" w:hAnsi="Verdana"/>
          <w:b/>
          <w:kern w:val="28"/>
          <w:sz w:val="24"/>
        </w:rPr>
      </w:pPr>
      <w:r>
        <w:lastRenderedPageBreak/>
        <w:br w:type="page"/>
      </w:r>
    </w:p>
    <w:p w14:paraId="500D38B7" w14:textId="49572F18" w:rsidR="001F21B0" w:rsidRPr="00372E15" w:rsidRDefault="00383DFD" w:rsidP="00DF6B44">
      <w:pPr>
        <w:pStyle w:val="Heading1"/>
      </w:pPr>
      <w:r w:rsidRPr="00372E15">
        <w:lastRenderedPageBreak/>
        <w:t xml:space="preserve">Conceptual introduction and </w:t>
      </w:r>
      <w:r w:rsidR="00D37FE9" w:rsidRPr="00372E15">
        <w:t>the</w:t>
      </w:r>
      <w:r w:rsidRPr="00372E15">
        <w:t xml:space="preserve"> </w:t>
      </w:r>
      <w:r w:rsidR="001F21B0" w:rsidRPr="00372E15">
        <w:t xml:space="preserve">Simplest possible </w:t>
      </w:r>
      <w:r w:rsidR="0014139F" w:rsidRPr="00372E15">
        <w:t>u</w:t>
      </w:r>
      <w:r w:rsidR="001F21B0" w:rsidRPr="00372E15">
        <w:t>sage</w:t>
      </w:r>
      <w:r w:rsidR="0014139F" w:rsidRPr="00372E15">
        <w:t>, with</w:t>
      </w:r>
      <w:r w:rsidR="00C80961" w:rsidRPr="00372E15">
        <w:t xml:space="preserve"> a single testcase</w:t>
      </w:r>
      <w:r w:rsidR="0014139F" w:rsidRPr="00372E15">
        <w:t xml:space="preserve"> </w:t>
      </w:r>
    </w:p>
    <w:p w14:paraId="219B3CEB" w14:textId="7FE72A56" w:rsidR="0053493C" w:rsidRPr="00AC5065" w:rsidRDefault="0053493C" w:rsidP="0048656E">
      <w:pPr>
        <w:rPr>
          <w:rFonts w:ascii="Arial" w:hAnsi="Arial" w:cs="Arial"/>
          <w:iCs/>
          <w:sz w:val="16"/>
          <w:szCs w:val="16"/>
        </w:rPr>
      </w:pPr>
      <w:r w:rsidRPr="00AC5065">
        <w:rPr>
          <w:rFonts w:ascii="Arial" w:hAnsi="Arial" w:cs="Arial"/>
          <w:iCs/>
          <w:sz w:val="16"/>
          <w:szCs w:val="16"/>
        </w:rPr>
        <w:t>For any FPGA</w:t>
      </w:r>
      <w:r w:rsidR="00AC5065">
        <w:rPr>
          <w:rFonts w:ascii="Arial" w:hAnsi="Arial" w:cs="Arial"/>
          <w:iCs/>
          <w:sz w:val="16"/>
          <w:szCs w:val="16"/>
        </w:rPr>
        <w:t xml:space="preserve"> / </w:t>
      </w:r>
      <w:r w:rsidRPr="00AC5065">
        <w:rPr>
          <w:rFonts w:ascii="Arial" w:hAnsi="Arial" w:cs="Arial"/>
          <w:iCs/>
          <w:sz w:val="16"/>
          <w:szCs w:val="16"/>
        </w:rPr>
        <w:t xml:space="preserve">ASIC it is always important to properly specify the </w:t>
      </w:r>
      <w:r w:rsidR="0014139F" w:rsidRPr="00AC5065">
        <w:rPr>
          <w:rFonts w:ascii="Arial" w:hAnsi="Arial" w:cs="Arial"/>
          <w:iCs/>
          <w:sz w:val="16"/>
          <w:szCs w:val="16"/>
        </w:rPr>
        <w:t xml:space="preserve">design </w:t>
      </w:r>
      <w:r w:rsidRPr="00AC5065">
        <w:rPr>
          <w:rFonts w:ascii="Arial" w:hAnsi="Arial" w:cs="Arial"/>
          <w:iCs/>
          <w:sz w:val="16"/>
          <w:szCs w:val="16"/>
        </w:rPr>
        <w:t>requirements and check that they have all been tested. Normally it is often just ticked off somewhere that a particular requirement is tested – often only once during the development phase, and sometimes just as a mental exercise. It is always better to use a written</w:t>
      </w:r>
      <w:r w:rsidR="0014139F" w:rsidRPr="00AC5065">
        <w:rPr>
          <w:rFonts w:ascii="Arial" w:hAnsi="Arial" w:cs="Arial"/>
          <w:iCs/>
          <w:sz w:val="16"/>
          <w:szCs w:val="16"/>
        </w:rPr>
        <w:t xml:space="preserve">, </w:t>
      </w:r>
      <w:proofErr w:type="gramStart"/>
      <w:r w:rsidRPr="00AC5065">
        <w:rPr>
          <w:rFonts w:ascii="Arial" w:hAnsi="Arial" w:cs="Arial"/>
          <w:iCs/>
          <w:sz w:val="16"/>
          <w:szCs w:val="16"/>
        </w:rPr>
        <w:t>repeatable</w:t>
      </w:r>
      <w:proofErr w:type="gramEnd"/>
      <w:r w:rsidR="0014139F" w:rsidRPr="00AC5065">
        <w:rPr>
          <w:rFonts w:ascii="Arial" w:hAnsi="Arial" w:cs="Arial"/>
          <w:iCs/>
          <w:sz w:val="16"/>
          <w:szCs w:val="16"/>
        </w:rPr>
        <w:t xml:space="preserve"> and automated</w:t>
      </w:r>
      <w:r w:rsidRPr="00AC5065">
        <w:rPr>
          <w:rFonts w:ascii="Arial" w:hAnsi="Arial" w:cs="Arial"/>
          <w:iCs/>
          <w:sz w:val="16"/>
          <w:szCs w:val="16"/>
        </w:rPr>
        <w:t xml:space="preserve"> approach. This VIP significantly simplifies </w:t>
      </w:r>
      <w:r w:rsidR="00894C6E" w:rsidRPr="00AC5065">
        <w:rPr>
          <w:rFonts w:ascii="Arial" w:hAnsi="Arial" w:cs="Arial"/>
          <w:iCs/>
          <w:sz w:val="16"/>
          <w:szCs w:val="16"/>
        </w:rPr>
        <w:t>such an approach.</w:t>
      </w:r>
      <w:r w:rsidRPr="00AC5065">
        <w:rPr>
          <w:rFonts w:ascii="Arial" w:hAnsi="Arial" w:cs="Arial"/>
          <w:iCs/>
          <w:sz w:val="16"/>
          <w:szCs w:val="16"/>
        </w:rPr>
        <w:t xml:space="preserve"> </w:t>
      </w:r>
    </w:p>
    <w:p w14:paraId="5B206D43" w14:textId="77777777" w:rsidR="0053493C" w:rsidRPr="00AC5065" w:rsidRDefault="0053493C" w:rsidP="0048656E">
      <w:pPr>
        <w:rPr>
          <w:rFonts w:ascii="Arial" w:hAnsi="Arial" w:cs="Arial"/>
          <w:iCs/>
          <w:sz w:val="16"/>
          <w:szCs w:val="16"/>
        </w:rPr>
      </w:pPr>
    </w:p>
    <w:p w14:paraId="3E938EE5" w14:textId="1CB73147" w:rsidR="00F44EEC" w:rsidRPr="00AC5065" w:rsidRDefault="006768D6" w:rsidP="0048656E">
      <w:pPr>
        <w:rPr>
          <w:rFonts w:ascii="Arial" w:hAnsi="Arial" w:cs="Arial"/>
          <w:iCs/>
          <w:sz w:val="16"/>
          <w:szCs w:val="16"/>
        </w:rPr>
      </w:pPr>
      <w:r w:rsidRPr="00AC5065">
        <w:rPr>
          <w:rFonts w:ascii="Arial" w:hAnsi="Arial" w:cs="Arial"/>
          <w:iCs/>
          <w:sz w:val="16"/>
          <w:szCs w:val="16"/>
        </w:rPr>
        <w:t>When feasible, t</w:t>
      </w:r>
      <w:r w:rsidR="0053493C" w:rsidRPr="00AC5065">
        <w:rPr>
          <w:rFonts w:ascii="Arial" w:hAnsi="Arial" w:cs="Arial"/>
          <w:iCs/>
          <w:sz w:val="16"/>
          <w:szCs w:val="16"/>
        </w:rPr>
        <w:t>he simplest structured approach would be to test all requirements</w:t>
      </w:r>
      <w:r w:rsidRPr="00AC5065">
        <w:rPr>
          <w:rFonts w:ascii="Arial" w:hAnsi="Arial" w:cs="Arial"/>
          <w:iCs/>
          <w:sz w:val="16"/>
          <w:szCs w:val="16"/>
        </w:rPr>
        <w:t xml:space="preserve"> in one single self-checking testcase. If so – all you want to do is </w:t>
      </w:r>
      <w:r w:rsidR="00C80961" w:rsidRPr="00AC5065">
        <w:rPr>
          <w:rFonts w:ascii="Arial" w:hAnsi="Arial" w:cs="Arial"/>
          <w:iCs/>
          <w:sz w:val="16"/>
          <w:szCs w:val="16"/>
        </w:rPr>
        <w:t>the following – as illustrated in</w:t>
      </w:r>
      <w:r w:rsidR="00426094">
        <w:rPr>
          <w:rFonts w:ascii="Arial" w:hAnsi="Arial" w:cs="Arial"/>
          <w:iCs/>
          <w:sz w:val="16"/>
          <w:szCs w:val="16"/>
        </w:rPr>
        <w:t xml:space="preserve"> </w:t>
      </w:r>
      <w:r w:rsidR="00426094">
        <w:rPr>
          <w:rFonts w:ascii="Arial" w:hAnsi="Arial" w:cs="Arial"/>
          <w:iCs/>
          <w:sz w:val="16"/>
          <w:szCs w:val="16"/>
        </w:rPr>
        <w:fldChar w:fldCharType="begin"/>
      </w:r>
      <w:r w:rsidR="00426094">
        <w:rPr>
          <w:rFonts w:ascii="Arial" w:hAnsi="Arial" w:cs="Arial"/>
          <w:iCs/>
          <w:sz w:val="16"/>
          <w:szCs w:val="16"/>
        </w:rPr>
        <w:instrText xml:space="preserve"> REF _Ref31367820 \h </w:instrText>
      </w:r>
      <w:r w:rsidR="00426094">
        <w:rPr>
          <w:rFonts w:ascii="Arial" w:hAnsi="Arial" w:cs="Arial"/>
          <w:iCs/>
          <w:sz w:val="16"/>
          <w:szCs w:val="16"/>
        </w:rPr>
      </w:r>
      <w:r w:rsidR="00426094">
        <w:rPr>
          <w:rFonts w:ascii="Arial" w:hAnsi="Arial" w:cs="Arial"/>
          <w:iCs/>
          <w:sz w:val="16"/>
          <w:szCs w:val="16"/>
        </w:rPr>
        <w:fldChar w:fldCharType="separate"/>
      </w:r>
      <w:ins w:id="157" w:author="Author">
        <w:r w:rsidR="0032430D" w:rsidRPr="00AC5065">
          <w:rPr>
            <w:rFonts w:ascii="Arial" w:hAnsi="Arial" w:cs="Arial"/>
          </w:rPr>
          <w:t xml:space="preserve">Figure </w:t>
        </w:r>
        <w:r w:rsidR="0032430D">
          <w:rPr>
            <w:rFonts w:ascii="Arial" w:hAnsi="Arial" w:cs="Arial"/>
            <w:noProof/>
          </w:rPr>
          <w:t>2</w:t>
        </w:r>
        <w:del w:id="158" w:author="Author">
          <w:r w:rsidR="00FC1287" w:rsidRPr="00AC5065" w:rsidDel="0032430D">
            <w:rPr>
              <w:rFonts w:ascii="Arial" w:hAnsi="Arial" w:cs="Arial"/>
            </w:rPr>
            <w:delText xml:space="preserve">Figure </w:delText>
          </w:r>
          <w:r w:rsidR="00FC1287" w:rsidDel="0032430D">
            <w:rPr>
              <w:rFonts w:ascii="Arial" w:hAnsi="Arial" w:cs="Arial"/>
              <w:noProof/>
            </w:rPr>
            <w:delText>2</w:delText>
          </w:r>
        </w:del>
      </w:ins>
      <w:del w:id="159" w:author="Author">
        <w:r w:rsidR="006903BA" w:rsidRPr="00AC5065" w:rsidDel="0032430D">
          <w:rPr>
            <w:rFonts w:ascii="Arial" w:hAnsi="Arial" w:cs="Arial"/>
          </w:rPr>
          <w:delText xml:space="preserve">Figure </w:delText>
        </w:r>
        <w:r w:rsidR="006903BA" w:rsidDel="0032430D">
          <w:rPr>
            <w:rFonts w:ascii="Arial" w:hAnsi="Arial" w:cs="Arial"/>
            <w:noProof/>
          </w:rPr>
          <w:delText>2</w:delText>
        </w:r>
      </w:del>
      <w:r w:rsidR="00426094">
        <w:rPr>
          <w:rFonts w:ascii="Arial" w:hAnsi="Arial" w:cs="Arial"/>
          <w:iCs/>
          <w:sz w:val="16"/>
          <w:szCs w:val="16"/>
        </w:rPr>
        <w:fldChar w:fldCharType="end"/>
      </w:r>
      <w:r w:rsidR="004E1206">
        <w:rPr>
          <w:rFonts w:ascii="Arial" w:hAnsi="Arial" w:cs="Arial"/>
          <w:iCs/>
          <w:sz w:val="16"/>
          <w:szCs w:val="16"/>
        </w:rPr>
        <w:t>.</w:t>
      </w:r>
    </w:p>
    <w:p w14:paraId="37ADEA06" w14:textId="46D11675" w:rsidR="008A6CA2" w:rsidRDefault="00D3649D" w:rsidP="008A6CA2">
      <w:pPr>
        <w:pStyle w:val="ListParagraph"/>
        <w:numPr>
          <w:ilvl w:val="0"/>
          <w:numId w:val="7"/>
        </w:numPr>
        <w:rPr>
          <w:rFonts w:ascii="Arial" w:hAnsi="Arial" w:cs="Arial"/>
          <w:iCs/>
          <w:sz w:val="16"/>
          <w:szCs w:val="16"/>
        </w:rPr>
      </w:pPr>
      <w:r w:rsidRPr="00723F5F">
        <w:rPr>
          <w:rFonts w:ascii="Arial" w:hAnsi="Arial" w:cs="Arial"/>
          <w:iCs/>
          <w:sz w:val="16"/>
          <w:szCs w:val="16"/>
        </w:rPr>
        <w:t xml:space="preserve">List all DUT requirements in a requirement list CSV file. </w:t>
      </w:r>
      <w:r w:rsidR="0078041E" w:rsidRPr="00723F5F">
        <w:rPr>
          <w:rFonts w:ascii="Arial" w:hAnsi="Arial" w:cs="Arial"/>
          <w:iCs/>
          <w:color w:val="FF0000"/>
          <w:sz w:val="16"/>
          <w:szCs w:val="16"/>
        </w:rPr>
        <w:t>(R</w:t>
      </w:r>
      <w:r w:rsidR="006E58DD" w:rsidRPr="00723F5F">
        <w:rPr>
          <w:rFonts w:ascii="Arial" w:hAnsi="Arial" w:cs="Arial"/>
          <w:iCs/>
          <w:color w:val="FF0000"/>
          <w:sz w:val="16"/>
          <w:szCs w:val="16"/>
        </w:rPr>
        <w:t>L</w:t>
      </w:r>
      <w:r w:rsidR="0078041E" w:rsidRPr="00723F5F">
        <w:rPr>
          <w:rFonts w:ascii="Arial" w:hAnsi="Arial" w:cs="Arial"/>
          <w:iCs/>
          <w:color w:val="FF0000"/>
          <w:sz w:val="16"/>
          <w:szCs w:val="16"/>
        </w:rPr>
        <w:t>)</w:t>
      </w:r>
      <w:r w:rsidR="00F42641" w:rsidRPr="00723F5F">
        <w:rPr>
          <w:rFonts w:ascii="Arial" w:hAnsi="Arial" w:cs="Arial"/>
          <w:iCs/>
          <w:sz w:val="16"/>
          <w:szCs w:val="16"/>
        </w:rPr>
        <w:t xml:space="preserve">.  </w:t>
      </w:r>
      <w:r w:rsidR="00F42641" w:rsidRPr="00723F5F">
        <w:rPr>
          <w:rFonts w:ascii="Arial" w:hAnsi="Arial" w:cs="Arial"/>
          <w:iCs/>
          <w:sz w:val="16"/>
          <w:szCs w:val="16"/>
        </w:rPr>
        <w:br/>
      </w:r>
      <w:r w:rsidRPr="00723F5F">
        <w:rPr>
          <w:rFonts w:ascii="Arial" w:hAnsi="Arial" w:cs="Arial"/>
          <w:iCs/>
          <w:sz w:val="16"/>
          <w:szCs w:val="16"/>
        </w:rPr>
        <w:t>This could mean anything from just writing down the requirements directly, to a fully automated requirement extraction from an existing Requirement Specification</w:t>
      </w:r>
      <w:r w:rsidR="00F42641" w:rsidRPr="00723F5F">
        <w:rPr>
          <w:rFonts w:ascii="Arial" w:hAnsi="Arial" w:cs="Arial"/>
          <w:iCs/>
          <w:sz w:val="16"/>
          <w:szCs w:val="16"/>
        </w:rPr>
        <w:t>.</w:t>
      </w:r>
      <w:r w:rsidR="00F42641" w:rsidRPr="00723F5F">
        <w:rPr>
          <w:rFonts w:ascii="Arial" w:hAnsi="Arial" w:cs="Arial"/>
          <w:iCs/>
          <w:sz w:val="16"/>
          <w:szCs w:val="16"/>
        </w:rPr>
        <w:br/>
        <w:t xml:space="preserve">NOTE: For specification coverage this list is mandatory, but a simplified mode </w:t>
      </w:r>
      <w:r w:rsidR="00A21E54">
        <w:rPr>
          <w:rFonts w:ascii="Arial" w:hAnsi="Arial" w:cs="Arial"/>
          <w:iCs/>
          <w:sz w:val="16"/>
          <w:szCs w:val="16"/>
        </w:rPr>
        <w:t xml:space="preserve">of pure test reporting </w:t>
      </w:r>
      <w:r w:rsidR="000B78CA" w:rsidRPr="00723F5F">
        <w:rPr>
          <w:rFonts w:ascii="Arial" w:hAnsi="Arial" w:cs="Arial"/>
          <w:iCs/>
          <w:sz w:val="16"/>
          <w:szCs w:val="16"/>
        </w:rPr>
        <w:t xml:space="preserve">without the need for </w:t>
      </w:r>
      <w:r w:rsidR="003E0F0F" w:rsidRPr="00723F5F">
        <w:rPr>
          <w:rFonts w:ascii="Arial" w:hAnsi="Arial" w:cs="Arial"/>
          <w:iCs/>
          <w:sz w:val="16"/>
          <w:szCs w:val="16"/>
        </w:rPr>
        <w:t xml:space="preserve">a </w:t>
      </w:r>
      <w:r w:rsidR="000B78CA" w:rsidRPr="00723F5F">
        <w:rPr>
          <w:rFonts w:ascii="Arial" w:hAnsi="Arial" w:cs="Arial"/>
          <w:iCs/>
          <w:sz w:val="16"/>
          <w:szCs w:val="16"/>
        </w:rPr>
        <w:t xml:space="preserve">prior listing of </w:t>
      </w:r>
      <w:r w:rsidR="004E1206" w:rsidRPr="00723F5F">
        <w:rPr>
          <w:rFonts w:ascii="Arial" w:hAnsi="Arial" w:cs="Arial"/>
          <w:iCs/>
          <w:sz w:val="16"/>
          <w:szCs w:val="16"/>
        </w:rPr>
        <w:t>the</w:t>
      </w:r>
      <w:r w:rsidR="000B78CA" w:rsidRPr="00723F5F">
        <w:rPr>
          <w:rFonts w:ascii="Arial" w:hAnsi="Arial" w:cs="Arial"/>
          <w:iCs/>
          <w:sz w:val="16"/>
          <w:szCs w:val="16"/>
        </w:rPr>
        <w:t xml:space="preserve"> requirements </w:t>
      </w:r>
      <w:r w:rsidR="00A21E54">
        <w:rPr>
          <w:rFonts w:ascii="Arial" w:hAnsi="Arial" w:cs="Arial"/>
          <w:iCs/>
          <w:sz w:val="16"/>
          <w:szCs w:val="16"/>
        </w:rPr>
        <w:t xml:space="preserve">is available </w:t>
      </w:r>
      <w:r w:rsidR="000B78CA" w:rsidRPr="00723F5F">
        <w:rPr>
          <w:rFonts w:ascii="Arial" w:hAnsi="Arial" w:cs="Arial"/>
          <w:iCs/>
          <w:sz w:val="16"/>
          <w:szCs w:val="16"/>
        </w:rPr>
        <w:t xml:space="preserve">(see </w:t>
      </w:r>
      <w:r w:rsidR="005D2251" w:rsidRPr="00723F5F">
        <w:rPr>
          <w:rFonts w:ascii="Arial" w:hAnsi="Arial" w:cs="Arial"/>
          <w:iCs/>
          <w:sz w:val="16"/>
          <w:szCs w:val="16"/>
        </w:rPr>
        <w:t xml:space="preserve">more info in </w:t>
      </w:r>
      <w:r w:rsidR="004E1206" w:rsidRPr="00723F5F">
        <w:rPr>
          <w:rFonts w:ascii="Arial" w:hAnsi="Arial" w:cs="Arial"/>
          <w:iCs/>
          <w:sz w:val="16"/>
          <w:szCs w:val="16"/>
        </w:rPr>
        <w:t>section</w:t>
      </w:r>
      <w:r w:rsidR="003E0F0F" w:rsidRPr="00723F5F">
        <w:rPr>
          <w:rFonts w:ascii="Arial" w:hAnsi="Arial" w:cs="Arial"/>
          <w:iCs/>
          <w:sz w:val="16"/>
          <w:szCs w:val="16"/>
        </w:rPr>
        <w:t xml:space="preserve"> </w:t>
      </w:r>
      <w:r w:rsidR="003E0F0F" w:rsidRPr="00723F5F">
        <w:rPr>
          <w:rFonts w:ascii="Arial" w:hAnsi="Arial" w:cs="Arial"/>
          <w:iCs/>
          <w:sz w:val="16"/>
          <w:szCs w:val="16"/>
        </w:rPr>
        <w:fldChar w:fldCharType="begin"/>
      </w:r>
      <w:r w:rsidR="003E0F0F" w:rsidRPr="00723F5F">
        <w:rPr>
          <w:rFonts w:ascii="Arial" w:hAnsi="Arial" w:cs="Arial"/>
          <w:iCs/>
          <w:sz w:val="16"/>
          <w:szCs w:val="16"/>
        </w:rPr>
        <w:instrText xml:space="preserve"> REF _Ref31368124 \r \h </w:instrText>
      </w:r>
      <w:r w:rsidR="00723F5F">
        <w:rPr>
          <w:rFonts w:ascii="Arial" w:hAnsi="Arial" w:cs="Arial"/>
          <w:iCs/>
          <w:sz w:val="16"/>
          <w:szCs w:val="16"/>
        </w:rPr>
        <w:instrText xml:space="preserve"> \* MERGEFORMAT </w:instrText>
      </w:r>
      <w:r w:rsidR="003E0F0F" w:rsidRPr="00723F5F">
        <w:rPr>
          <w:rFonts w:ascii="Arial" w:hAnsi="Arial" w:cs="Arial"/>
          <w:iCs/>
          <w:sz w:val="16"/>
          <w:szCs w:val="16"/>
        </w:rPr>
      </w:r>
      <w:r w:rsidR="003E0F0F" w:rsidRPr="00723F5F">
        <w:rPr>
          <w:rFonts w:ascii="Arial" w:hAnsi="Arial" w:cs="Arial"/>
          <w:iCs/>
          <w:sz w:val="16"/>
          <w:szCs w:val="16"/>
        </w:rPr>
        <w:fldChar w:fldCharType="separate"/>
      </w:r>
      <w:r w:rsidR="0032430D">
        <w:rPr>
          <w:rFonts w:ascii="Arial" w:hAnsi="Arial" w:cs="Arial"/>
          <w:iCs/>
          <w:sz w:val="16"/>
          <w:szCs w:val="16"/>
        </w:rPr>
        <w:t>7.1</w:t>
      </w:r>
      <w:r w:rsidR="003E0F0F" w:rsidRPr="00723F5F">
        <w:rPr>
          <w:rFonts w:ascii="Arial" w:hAnsi="Arial" w:cs="Arial"/>
          <w:iCs/>
          <w:sz w:val="16"/>
          <w:szCs w:val="16"/>
        </w:rPr>
        <w:fldChar w:fldCharType="end"/>
      </w:r>
      <w:r w:rsidR="004E1206" w:rsidRPr="00723F5F">
        <w:rPr>
          <w:rFonts w:ascii="Arial" w:hAnsi="Arial" w:cs="Arial"/>
          <w:iCs/>
          <w:sz w:val="16"/>
          <w:szCs w:val="16"/>
        </w:rPr>
        <w:t xml:space="preserve"> </w:t>
      </w:r>
      <w:r w:rsidR="000B78CA" w:rsidRPr="00723F5F">
        <w:rPr>
          <w:rFonts w:ascii="Arial" w:hAnsi="Arial" w:cs="Arial"/>
          <w:iCs/>
          <w:sz w:val="16"/>
          <w:szCs w:val="16"/>
        </w:rPr>
        <w:t>)</w:t>
      </w:r>
      <w:r w:rsidR="00723F5F">
        <w:rPr>
          <w:rFonts w:ascii="Arial" w:hAnsi="Arial" w:cs="Arial"/>
          <w:iCs/>
          <w:sz w:val="16"/>
          <w:szCs w:val="16"/>
        </w:rPr>
        <w:t>.</w:t>
      </w:r>
    </w:p>
    <w:p w14:paraId="6B8E0A8D" w14:textId="77777777" w:rsidR="00723F5F" w:rsidRPr="00723F5F" w:rsidRDefault="00723F5F" w:rsidP="00723F5F">
      <w:pPr>
        <w:pStyle w:val="ListParagraph"/>
        <w:ind w:left="720"/>
        <w:rPr>
          <w:rFonts w:ascii="Arial" w:hAnsi="Arial" w:cs="Arial"/>
          <w:iCs/>
          <w:sz w:val="8"/>
          <w:szCs w:val="8"/>
        </w:rPr>
      </w:pPr>
    </w:p>
    <w:p w14:paraId="1245ADBA" w14:textId="5A3194F7" w:rsidR="00D3649D" w:rsidRDefault="00D3649D" w:rsidP="006768D6">
      <w:pPr>
        <w:pStyle w:val="ListParagraph"/>
        <w:numPr>
          <w:ilvl w:val="0"/>
          <w:numId w:val="7"/>
        </w:numPr>
        <w:rPr>
          <w:rFonts w:ascii="Arial" w:hAnsi="Arial" w:cs="Arial"/>
          <w:iCs/>
          <w:sz w:val="16"/>
          <w:szCs w:val="16"/>
        </w:rPr>
      </w:pPr>
      <w:r w:rsidRPr="00AC5065">
        <w:rPr>
          <w:rFonts w:ascii="Arial" w:hAnsi="Arial" w:cs="Arial"/>
          <w:iCs/>
          <w:sz w:val="16"/>
          <w:szCs w:val="16"/>
        </w:rPr>
        <w:t xml:space="preserve">Implement your testcase </w:t>
      </w:r>
      <w:r w:rsidR="0078041E" w:rsidRPr="00AC5065">
        <w:rPr>
          <w:rFonts w:ascii="Arial" w:hAnsi="Arial" w:cs="Arial"/>
          <w:iCs/>
          <w:color w:val="FF0000"/>
          <w:sz w:val="16"/>
          <w:szCs w:val="16"/>
        </w:rPr>
        <w:t xml:space="preserve">(T) </w:t>
      </w:r>
      <w:r w:rsidRPr="00AC5065">
        <w:rPr>
          <w:rFonts w:ascii="Arial" w:hAnsi="Arial" w:cs="Arial"/>
          <w:iCs/>
          <w:sz w:val="16"/>
          <w:szCs w:val="16"/>
        </w:rPr>
        <w:t xml:space="preserve">with all tests required to verify the DUT. </w:t>
      </w:r>
      <w:r w:rsidR="00490B28">
        <w:rPr>
          <w:rFonts w:ascii="Arial" w:hAnsi="Arial" w:cs="Arial"/>
          <w:iCs/>
          <w:sz w:val="16"/>
          <w:szCs w:val="16"/>
        </w:rPr>
        <w:t xml:space="preserve"> (see section </w:t>
      </w:r>
      <w:r w:rsidR="00490B28">
        <w:rPr>
          <w:rFonts w:ascii="Arial" w:hAnsi="Arial" w:cs="Arial"/>
          <w:iCs/>
          <w:sz w:val="16"/>
          <w:szCs w:val="16"/>
        </w:rPr>
        <w:fldChar w:fldCharType="begin"/>
      </w:r>
      <w:r w:rsidR="00490B28">
        <w:rPr>
          <w:rFonts w:ascii="Arial" w:hAnsi="Arial" w:cs="Arial"/>
          <w:iCs/>
          <w:sz w:val="16"/>
          <w:szCs w:val="16"/>
        </w:rPr>
        <w:instrText xml:space="preserve"> REF _Ref31800123 \r \h </w:instrText>
      </w:r>
      <w:r w:rsidR="00490B28">
        <w:rPr>
          <w:rFonts w:ascii="Arial" w:hAnsi="Arial" w:cs="Arial"/>
          <w:iCs/>
          <w:sz w:val="16"/>
          <w:szCs w:val="16"/>
        </w:rPr>
      </w:r>
      <w:r w:rsidR="00490B28">
        <w:rPr>
          <w:rFonts w:ascii="Arial" w:hAnsi="Arial" w:cs="Arial"/>
          <w:iCs/>
          <w:sz w:val="16"/>
          <w:szCs w:val="16"/>
        </w:rPr>
        <w:fldChar w:fldCharType="separate"/>
      </w:r>
      <w:r w:rsidR="0032430D">
        <w:rPr>
          <w:rFonts w:ascii="Arial" w:hAnsi="Arial" w:cs="Arial"/>
          <w:iCs/>
          <w:sz w:val="16"/>
          <w:szCs w:val="16"/>
        </w:rPr>
        <w:t>9.1</w:t>
      </w:r>
      <w:r w:rsidR="00490B28">
        <w:rPr>
          <w:rFonts w:ascii="Arial" w:hAnsi="Arial" w:cs="Arial"/>
          <w:iCs/>
          <w:sz w:val="16"/>
          <w:szCs w:val="16"/>
        </w:rPr>
        <w:fldChar w:fldCharType="end"/>
      </w:r>
      <w:r w:rsidR="00490B28">
        <w:rPr>
          <w:rFonts w:ascii="Arial" w:hAnsi="Arial" w:cs="Arial"/>
          <w:iCs/>
          <w:sz w:val="16"/>
          <w:szCs w:val="16"/>
        </w:rPr>
        <w:t>)</w:t>
      </w:r>
      <w:r w:rsidR="00714138" w:rsidRPr="00AC5065">
        <w:rPr>
          <w:rFonts w:ascii="Arial" w:hAnsi="Arial" w:cs="Arial"/>
          <w:iCs/>
          <w:sz w:val="16"/>
          <w:szCs w:val="16"/>
        </w:rPr>
        <w:br/>
        <w:t xml:space="preserve">The test sequencer should </w:t>
      </w:r>
      <w:r w:rsidR="00C12EE6" w:rsidRPr="00AC5065">
        <w:rPr>
          <w:rFonts w:ascii="Arial" w:hAnsi="Arial" w:cs="Arial"/>
          <w:iCs/>
          <w:sz w:val="16"/>
          <w:szCs w:val="16"/>
        </w:rPr>
        <w:t xml:space="preserve">initiate coverage using </w:t>
      </w:r>
      <w:proofErr w:type="spellStart"/>
      <w:r w:rsidR="003B4F42" w:rsidRPr="00AC5065">
        <w:rPr>
          <w:rFonts w:ascii="Arial" w:hAnsi="Arial" w:cs="Arial"/>
          <w:iCs/>
          <w:sz w:val="16"/>
          <w:szCs w:val="16"/>
        </w:rPr>
        <w:t>initialize_req_</w:t>
      </w:r>
      <w:proofErr w:type="gramStart"/>
      <w:r w:rsidR="003B4F42" w:rsidRPr="00AC5065">
        <w:rPr>
          <w:rFonts w:ascii="Arial" w:hAnsi="Arial" w:cs="Arial"/>
          <w:iCs/>
          <w:sz w:val="16"/>
          <w:szCs w:val="16"/>
        </w:rPr>
        <w:t>cov</w:t>
      </w:r>
      <w:proofErr w:type="spellEnd"/>
      <w:r w:rsidR="00C12EE6" w:rsidRPr="00AC5065">
        <w:rPr>
          <w:rFonts w:ascii="Arial" w:hAnsi="Arial" w:cs="Arial"/>
          <w:iCs/>
          <w:sz w:val="16"/>
          <w:szCs w:val="16"/>
        </w:rPr>
        <w:t>(</w:t>
      </w:r>
      <w:proofErr w:type="gramEnd"/>
      <w:r w:rsidR="00C12EE6" w:rsidRPr="00AC5065">
        <w:rPr>
          <w:rFonts w:ascii="Arial" w:hAnsi="Arial" w:cs="Arial"/>
          <w:iCs/>
          <w:sz w:val="16"/>
          <w:szCs w:val="16"/>
        </w:rPr>
        <w:t>)</w:t>
      </w:r>
      <w:r w:rsidR="000E1110" w:rsidRPr="00AC5065">
        <w:rPr>
          <w:rFonts w:ascii="Arial" w:hAnsi="Arial" w:cs="Arial"/>
          <w:iCs/>
          <w:sz w:val="16"/>
          <w:szCs w:val="16"/>
        </w:rPr>
        <w:t xml:space="preserve"> </w:t>
      </w:r>
      <w:r w:rsidR="000E1110" w:rsidRPr="00AC5065">
        <w:rPr>
          <w:rFonts w:ascii="Arial" w:hAnsi="Arial" w:cs="Arial"/>
          <w:iCs/>
          <w:color w:val="FF0000"/>
          <w:sz w:val="16"/>
          <w:szCs w:val="16"/>
        </w:rPr>
        <w:t>(T1)</w:t>
      </w:r>
      <w:r w:rsidR="000E1110" w:rsidRPr="00AC5065">
        <w:rPr>
          <w:rFonts w:ascii="Arial" w:hAnsi="Arial" w:cs="Arial"/>
          <w:iCs/>
          <w:sz w:val="16"/>
          <w:szCs w:val="16"/>
        </w:rPr>
        <w:t>,</w:t>
      </w:r>
      <w:r w:rsidR="00C12EE6" w:rsidRPr="00AC5065">
        <w:rPr>
          <w:rFonts w:ascii="Arial" w:hAnsi="Arial" w:cs="Arial"/>
          <w:iCs/>
          <w:sz w:val="16"/>
          <w:szCs w:val="16"/>
        </w:rPr>
        <w:t xml:space="preserve"> then for each verified requirement call </w:t>
      </w:r>
      <w:proofErr w:type="spellStart"/>
      <w:r w:rsidR="000F348C">
        <w:rPr>
          <w:rFonts w:ascii="Arial" w:hAnsi="Arial" w:cs="Arial"/>
          <w:iCs/>
          <w:sz w:val="16"/>
          <w:szCs w:val="16"/>
        </w:rPr>
        <w:t>tick_off</w:t>
      </w:r>
      <w:r w:rsidR="00BB75FC" w:rsidRPr="00AC5065">
        <w:rPr>
          <w:rFonts w:ascii="Arial" w:hAnsi="Arial" w:cs="Arial"/>
          <w:iCs/>
          <w:sz w:val="16"/>
          <w:szCs w:val="16"/>
        </w:rPr>
        <w:t>_req_cov</w:t>
      </w:r>
      <w:proofErr w:type="spellEnd"/>
      <w:r w:rsidR="00C12EE6" w:rsidRPr="00AC5065">
        <w:rPr>
          <w:rFonts w:ascii="Arial" w:hAnsi="Arial" w:cs="Arial"/>
          <w:iCs/>
          <w:sz w:val="16"/>
          <w:szCs w:val="16"/>
        </w:rPr>
        <w:t xml:space="preserve">() </w:t>
      </w:r>
      <w:r w:rsidR="000E1110" w:rsidRPr="00AC5065">
        <w:rPr>
          <w:rFonts w:ascii="Arial" w:hAnsi="Arial" w:cs="Arial"/>
          <w:iCs/>
          <w:color w:val="FF0000"/>
          <w:sz w:val="16"/>
          <w:szCs w:val="16"/>
        </w:rPr>
        <w:t>(T2)</w:t>
      </w:r>
      <w:r w:rsidR="000E1110" w:rsidRPr="00AC5065">
        <w:rPr>
          <w:rFonts w:ascii="Arial" w:hAnsi="Arial" w:cs="Arial"/>
          <w:iCs/>
          <w:sz w:val="16"/>
          <w:szCs w:val="16"/>
        </w:rPr>
        <w:t xml:space="preserve"> </w:t>
      </w:r>
      <w:r w:rsidR="00C12EE6" w:rsidRPr="00AC5065">
        <w:rPr>
          <w:rFonts w:ascii="Arial" w:hAnsi="Arial" w:cs="Arial"/>
          <w:iCs/>
          <w:sz w:val="16"/>
          <w:szCs w:val="16"/>
        </w:rPr>
        <w:t xml:space="preserve">and then finalise coverage reporting using </w:t>
      </w:r>
      <w:proofErr w:type="spellStart"/>
      <w:r w:rsidR="003B4F42" w:rsidRPr="00AC5065">
        <w:rPr>
          <w:rFonts w:ascii="Arial" w:hAnsi="Arial" w:cs="Arial"/>
          <w:iCs/>
          <w:sz w:val="16"/>
          <w:szCs w:val="16"/>
        </w:rPr>
        <w:t>finalize_req_cov</w:t>
      </w:r>
      <w:proofErr w:type="spellEnd"/>
      <w:r w:rsidR="00C12EE6" w:rsidRPr="00AC5065">
        <w:rPr>
          <w:rFonts w:ascii="Arial" w:hAnsi="Arial" w:cs="Arial"/>
          <w:iCs/>
          <w:sz w:val="16"/>
          <w:szCs w:val="16"/>
        </w:rPr>
        <w:t>()</w:t>
      </w:r>
      <w:r w:rsidR="000E1110" w:rsidRPr="00AC5065">
        <w:rPr>
          <w:rFonts w:ascii="Arial" w:hAnsi="Arial" w:cs="Arial"/>
          <w:iCs/>
          <w:sz w:val="16"/>
          <w:szCs w:val="16"/>
        </w:rPr>
        <w:t xml:space="preserve"> </w:t>
      </w:r>
      <w:r w:rsidR="000E1110" w:rsidRPr="00AC5065">
        <w:rPr>
          <w:rFonts w:ascii="Arial" w:hAnsi="Arial" w:cs="Arial"/>
          <w:iCs/>
          <w:color w:val="FF0000"/>
          <w:sz w:val="16"/>
          <w:szCs w:val="16"/>
        </w:rPr>
        <w:t>(T3)</w:t>
      </w:r>
      <w:r w:rsidR="00C12EE6" w:rsidRPr="00AC5065">
        <w:rPr>
          <w:rFonts w:ascii="Arial" w:hAnsi="Arial" w:cs="Arial"/>
          <w:iCs/>
          <w:sz w:val="16"/>
          <w:szCs w:val="16"/>
        </w:rPr>
        <w:t>.</w:t>
      </w:r>
    </w:p>
    <w:p w14:paraId="7A74E39C" w14:textId="77777777" w:rsidR="00723F5F" w:rsidRPr="00723F5F" w:rsidRDefault="00723F5F" w:rsidP="00723F5F">
      <w:pPr>
        <w:rPr>
          <w:rFonts w:ascii="Arial" w:hAnsi="Arial" w:cs="Arial"/>
          <w:iCs/>
          <w:sz w:val="8"/>
          <w:szCs w:val="8"/>
        </w:rPr>
      </w:pPr>
    </w:p>
    <w:p w14:paraId="731E815D" w14:textId="69F6634D" w:rsidR="00C12EE6" w:rsidRDefault="00C12EE6" w:rsidP="006768D6">
      <w:pPr>
        <w:pStyle w:val="ListParagraph"/>
        <w:numPr>
          <w:ilvl w:val="0"/>
          <w:numId w:val="7"/>
        </w:numPr>
        <w:rPr>
          <w:rFonts w:ascii="Arial" w:hAnsi="Arial" w:cs="Arial"/>
          <w:iCs/>
          <w:sz w:val="16"/>
          <w:szCs w:val="16"/>
        </w:rPr>
      </w:pPr>
      <w:r w:rsidRPr="00AC5065">
        <w:rPr>
          <w:rFonts w:ascii="Arial" w:hAnsi="Arial" w:cs="Arial"/>
          <w:iCs/>
          <w:sz w:val="16"/>
          <w:szCs w:val="16"/>
        </w:rPr>
        <w:t>When the testcase is executed (run)</w:t>
      </w:r>
      <w:r w:rsidR="00D025E5">
        <w:rPr>
          <w:rFonts w:ascii="Arial" w:hAnsi="Arial" w:cs="Arial"/>
          <w:iCs/>
          <w:sz w:val="16"/>
          <w:szCs w:val="16"/>
        </w:rPr>
        <w:t>,</w:t>
      </w:r>
      <w:r w:rsidR="00196DD5" w:rsidRPr="00AC5065">
        <w:rPr>
          <w:rFonts w:ascii="Arial" w:hAnsi="Arial" w:cs="Arial"/>
          <w:iCs/>
          <w:sz w:val="16"/>
          <w:szCs w:val="16"/>
        </w:rPr>
        <w:t xml:space="preserve"> </w:t>
      </w:r>
      <w:proofErr w:type="spellStart"/>
      <w:r w:rsidR="003B4F42" w:rsidRPr="00AC5065">
        <w:rPr>
          <w:rFonts w:ascii="Arial" w:hAnsi="Arial" w:cs="Arial"/>
          <w:iCs/>
          <w:sz w:val="16"/>
          <w:szCs w:val="16"/>
        </w:rPr>
        <w:t>initialize_req_</w:t>
      </w:r>
      <w:proofErr w:type="gramStart"/>
      <w:r w:rsidR="003B4F42" w:rsidRPr="00AC5065">
        <w:rPr>
          <w:rFonts w:ascii="Arial" w:hAnsi="Arial" w:cs="Arial"/>
          <w:iCs/>
          <w:sz w:val="16"/>
          <w:szCs w:val="16"/>
        </w:rPr>
        <w:t>cov</w:t>
      </w:r>
      <w:proofErr w:type="spellEnd"/>
      <w:r w:rsidR="00196DD5" w:rsidRPr="00AC5065">
        <w:rPr>
          <w:rFonts w:ascii="Arial" w:hAnsi="Arial" w:cs="Arial"/>
          <w:iCs/>
          <w:sz w:val="16"/>
          <w:szCs w:val="16"/>
        </w:rPr>
        <w:t>(</w:t>
      </w:r>
      <w:proofErr w:type="gramEnd"/>
      <w:r w:rsidR="00196DD5" w:rsidRPr="00AC5065">
        <w:rPr>
          <w:rFonts w:ascii="Arial" w:hAnsi="Arial" w:cs="Arial"/>
          <w:iCs/>
          <w:sz w:val="16"/>
          <w:szCs w:val="16"/>
        </w:rPr>
        <w:t>)</w:t>
      </w:r>
      <w:r w:rsidR="0078041E" w:rsidRPr="00AC5065">
        <w:rPr>
          <w:rFonts w:ascii="Arial" w:hAnsi="Arial" w:cs="Arial"/>
          <w:iCs/>
          <w:sz w:val="16"/>
          <w:szCs w:val="16"/>
        </w:rPr>
        <w:t xml:space="preserve"> </w:t>
      </w:r>
      <w:r w:rsidR="0078041E" w:rsidRPr="00AC5065">
        <w:rPr>
          <w:rFonts w:ascii="Arial" w:hAnsi="Arial" w:cs="Arial"/>
          <w:iCs/>
          <w:color w:val="FF0000"/>
          <w:sz w:val="16"/>
          <w:szCs w:val="16"/>
        </w:rPr>
        <w:t>(</w:t>
      </w:r>
      <w:r w:rsidR="000E1110" w:rsidRPr="00AC5065">
        <w:rPr>
          <w:rFonts w:ascii="Arial" w:hAnsi="Arial" w:cs="Arial"/>
          <w:iCs/>
          <w:color w:val="FF0000"/>
          <w:sz w:val="16"/>
          <w:szCs w:val="16"/>
        </w:rPr>
        <w:t>T1</w:t>
      </w:r>
      <w:r w:rsidR="0078041E" w:rsidRPr="00AC5065">
        <w:rPr>
          <w:rFonts w:ascii="Arial" w:hAnsi="Arial" w:cs="Arial"/>
          <w:iCs/>
          <w:color w:val="FF0000"/>
          <w:sz w:val="16"/>
          <w:szCs w:val="16"/>
        </w:rPr>
        <w:t xml:space="preserve">) </w:t>
      </w:r>
      <w:r w:rsidR="00490B28">
        <w:rPr>
          <w:rFonts w:ascii="Arial" w:hAnsi="Arial" w:cs="Arial"/>
          <w:iCs/>
          <w:sz w:val="16"/>
          <w:szCs w:val="16"/>
        </w:rPr>
        <w:t xml:space="preserve">(see section </w:t>
      </w:r>
      <w:r w:rsidR="00490B28">
        <w:rPr>
          <w:rFonts w:ascii="Arial" w:hAnsi="Arial" w:cs="Arial"/>
          <w:iCs/>
          <w:sz w:val="16"/>
          <w:szCs w:val="16"/>
        </w:rPr>
        <w:fldChar w:fldCharType="begin"/>
      </w:r>
      <w:r w:rsidR="00490B28">
        <w:rPr>
          <w:rFonts w:ascii="Arial" w:hAnsi="Arial" w:cs="Arial"/>
          <w:iCs/>
          <w:sz w:val="16"/>
          <w:szCs w:val="16"/>
        </w:rPr>
        <w:instrText xml:space="preserve"> REF _Ref31800123 \r \h </w:instrText>
      </w:r>
      <w:r w:rsidR="00490B28">
        <w:rPr>
          <w:rFonts w:ascii="Arial" w:hAnsi="Arial" w:cs="Arial"/>
          <w:iCs/>
          <w:sz w:val="16"/>
          <w:szCs w:val="16"/>
        </w:rPr>
      </w:r>
      <w:r w:rsidR="00490B28">
        <w:rPr>
          <w:rFonts w:ascii="Arial" w:hAnsi="Arial" w:cs="Arial"/>
          <w:iCs/>
          <w:sz w:val="16"/>
          <w:szCs w:val="16"/>
        </w:rPr>
        <w:fldChar w:fldCharType="separate"/>
      </w:r>
      <w:r w:rsidR="0032430D">
        <w:rPr>
          <w:rFonts w:ascii="Arial" w:hAnsi="Arial" w:cs="Arial"/>
          <w:iCs/>
          <w:sz w:val="16"/>
          <w:szCs w:val="16"/>
        </w:rPr>
        <w:t>9.1</w:t>
      </w:r>
      <w:r w:rsidR="00490B28">
        <w:rPr>
          <w:rFonts w:ascii="Arial" w:hAnsi="Arial" w:cs="Arial"/>
          <w:iCs/>
          <w:sz w:val="16"/>
          <w:szCs w:val="16"/>
        </w:rPr>
        <w:fldChar w:fldCharType="end"/>
      </w:r>
      <w:r w:rsidR="00490B28">
        <w:rPr>
          <w:rFonts w:ascii="Arial" w:hAnsi="Arial" w:cs="Arial"/>
          <w:iCs/>
          <w:sz w:val="16"/>
          <w:szCs w:val="16"/>
        </w:rPr>
        <w:t xml:space="preserve">) </w:t>
      </w:r>
      <w:r w:rsidR="00196DD5" w:rsidRPr="00AC5065">
        <w:rPr>
          <w:rFonts w:ascii="Arial" w:hAnsi="Arial" w:cs="Arial"/>
          <w:iCs/>
          <w:sz w:val="16"/>
          <w:szCs w:val="16"/>
        </w:rPr>
        <w:t xml:space="preserve">will </w:t>
      </w:r>
      <w:r w:rsidR="00BE4EAC" w:rsidRPr="00AC5065">
        <w:rPr>
          <w:rFonts w:ascii="Arial" w:hAnsi="Arial" w:cs="Arial"/>
          <w:iCs/>
          <w:sz w:val="16"/>
          <w:szCs w:val="16"/>
        </w:rPr>
        <w:t>read the given requirement list file</w:t>
      </w:r>
      <w:r w:rsidR="00261FE4" w:rsidRPr="00AC5065">
        <w:rPr>
          <w:rFonts w:ascii="Arial" w:hAnsi="Arial" w:cs="Arial"/>
          <w:iCs/>
          <w:sz w:val="16"/>
          <w:szCs w:val="16"/>
        </w:rPr>
        <w:t xml:space="preserve"> </w:t>
      </w:r>
      <w:r w:rsidR="00702955" w:rsidRPr="00AC5065">
        <w:rPr>
          <w:rFonts w:ascii="Arial" w:hAnsi="Arial" w:cs="Arial"/>
          <w:iCs/>
          <w:color w:val="FF0000"/>
          <w:sz w:val="16"/>
          <w:szCs w:val="16"/>
        </w:rPr>
        <w:t>(</w:t>
      </w:r>
      <w:r w:rsidR="00702955">
        <w:rPr>
          <w:rFonts w:ascii="Arial" w:hAnsi="Arial" w:cs="Arial"/>
          <w:iCs/>
          <w:color w:val="FF0000"/>
          <w:sz w:val="16"/>
          <w:szCs w:val="16"/>
        </w:rPr>
        <w:t>RL</w:t>
      </w:r>
      <w:r w:rsidR="00702955" w:rsidRPr="00AC5065">
        <w:rPr>
          <w:rFonts w:ascii="Arial" w:hAnsi="Arial" w:cs="Arial"/>
          <w:iCs/>
          <w:color w:val="FF0000"/>
          <w:sz w:val="16"/>
          <w:szCs w:val="16"/>
        </w:rPr>
        <w:t>)</w:t>
      </w:r>
      <w:r w:rsidR="00702955">
        <w:rPr>
          <w:rFonts w:ascii="Arial" w:hAnsi="Arial" w:cs="Arial"/>
          <w:iCs/>
          <w:sz w:val="16"/>
          <w:szCs w:val="16"/>
        </w:rPr>
        <w:t xml:space="preserve">, </w:t>
      </w:r>
      <w:r w:rsidR="008A6CA2" w:rsidRPr="00AC5065">
        <w:rPr>
          <w:rFonts w:ascii="Arial" w:hAnsi="Arial" w:cs="Arial"/>
          <w:iCs/>
          <w:sz w:val="16"/>
          <w:szCs w:val="16"/>
        </w:rPr>
        <w:t xml:space="preserve">the </w:t>
      </w:r>
      <w:r w:rsidR="006A1C99">
        <w:rPr>
          <w:rFonts w:ascii="Arial" w:hAnsi="Arial" w:cs="Arial"/>
          <w:iCs/>
          <w:sz w:val="16"/>
          <w:szCs w:val="16"/>
        </w:rPr>
        <w:t>new</w:t>
      </w:r>
      <w:r w:rsidR="008A6CA2" w:rsidRPr="00AC5065">
        <w:rPr>
          <w:rFonts w:ascii="Arial" w:hAnsi="Arial" w:cs="Arial"/>
          <w:iCs/>
          <w:sz w:val="16"/>
          <w:szCs w:val="16"/>
        </w:rPr>
        <w:t xml:space="preserve"> </w:t>
      </w:r>
      <w:r w:rsidR="004C40F1">
        <w:rPr>
          <w:rFonts w:ascii="Arial" w:hAnsi="Arial" w:cs="Arial"/>
          <w:iCs/>
          <w:sz w:val="16"/>
          <w:szCs w:val="16"/>
        </w:rPr>
        <w:t>partial coverage</w:t>
      </w:r>
      <w:r w:rsidR="0089778D" w:rsidRPr="00AC5065">
        <w:rPr>
          <w:rFonts w:ascii="Arial" w:hAnsi="Arial" w:cs="Arial"/>
          <w:iCs/>
          <w:sz w:val="16"/>
          <w:szCs w:val="16"/>
        </w:rPr>
        <w:t xml:space="preserve"> file</w:t>
      </w:r>
      <w:r w:rsidR="00BE4EAC" w:rsidRPr="00AC5065">
        <w:rPr>
          <w:rFonts w:ascii="Arial" w:hAnsi="Arial" w:cs="Arial"/>
          <w:iCs/>
          <w:sz w:val="16"/>
          <w:szCs w:val="16"/>
        </w:rPr>
        <w:t xml:space="preserve"> </w:t>
      </w:r>
      <w:r w:rsidR="000E1110" w:rsidRPr="00AC5065">
        <w:rPr>
          <w:rFonts w:ascii="Arial" w:hAnsi="Arial" w:cs="Arial"/>
          <w:iCs/>
          <w:color w:val="FF0000"/>
          <w:sz w:val="16"/>
          <w:szCs w:val="16"/>
        </w:rPr>
        <w:t>(</w:t>
      </w:r>
      <w:r w:rsidR="00395613">
        <w:rPr>
          <w:rFonts w:ascii="Arial" w:hAnsi="Arial" w:cs="Arial"/>
          <w:iCs/>
          <w:color w:val="FF0000"/>
          <w:sz w:val="16"/>
          <w:szCs w:val="16"/>
        </w:rPr>
        <w:t>PC</w:t>
      </w:r>
      <w:r w:rsidR="000E1110" w:rsidRPr="00AC5065">
        <w:rPr>
          <w:rFonts w:ascii="Arial" w:hAnsi="Arial" w:cs="Arial"/>
          <w:iCs/>
          <w:color w:val="FF0000"/>
          <w:sz w:val="16"/>
          <w:szCs w:val="16"/>
        </w:rPr>
        <w:t>)</w:t>
      </w:r>
      <w:r w:rsidR="000E1110" w:rsidRPr="00AC5065">
        <w:rPr>
          <w:rFonts w:ascii="Arial" w:hAnsi="Arial" w:cs="Arial"/>
          <w:iCs/>
          <w:sz w:val="16"/>
          <w:szCs w:val="16"/>
        </w:rPr>
        <w:t xml:space="preserve"> </w:t>
      </w:r>
      <w:r w:rsidR="00BE4EAC" w:rsidRPr="00AC5065">
        <w:rPr>
          <w:rFonts w:ascii="Arial" w:hAnsi="Arial" w:cs="Arial"/>
          <w:iCs/>
          <w:sz w:val="16"/>
          <w:szCs w:val="16"/>
        </w:rPr>
        <w:t>is</w:t>
      </w:r>
      <w:r w:rsidR="008A6CA2" w:rsidRPr="00AC5065">
        <w:rPr>
          <w:rFonts w:ascii="Arial" w:hAnsi="Arial" w:cs="Arial"/>
          <w:iCs/>
          <w:sz w:val="16"/>
          <w:szCs w:val="16"/>
        </w:rPr>
        <w:t xml:space="preserve"> </w:t>
      </w:r>
      <w:r w:rsidR="006A1C99">
        <w:rPr>
          <w:rFonts w:ascii="Arial" w:hAnsi="Arial" w:cs="Arial"/>
          <w:iCs/>
          <w:sz w:val="16"/>
          <w:szCs w:val="16"/>
        </w:rPr>
        <w:t>created</w:t>
      </w:r>
      <w:r w:rsidR="00D025E5">
        <w:rPr>
          <w:rFonts w:ascii="Arial" w:hAnsi="Arial" w:cs="Arial"/>
          <w:iCs/>
          <w:sz w:val="16"/>
          <w:szCs w:val="16"/>
        </w:rPr>
        <w:t>, and t</w:t>
      </w:r>
      <w:r w:rsidR="000F50B2" w:rsidRPr="00AC5065">
        <w:rPr>
          <w:rFonts w:ascii="Arial" w:hAnsi="Arial" w:cs="Arial"/>
          <w:iCs/>
          <w:sz w:val="16"/>
          <w:szCs w:val="16"/>
        </w:rPr>
        <w:t>he testcase name is stored</w:t>
      </w:r>
      <w:r w:rsidR="00702955">
        <w:rPr>
          <w:rFonts w:ascii="Arial" w:hAnsi="Arial" w:cs="Arial"/>
          <w:iCs/>
          <w:sz w:val="16"/>
          <w:szCs w:val="16"/>
        </w:rPr>
        <w:t>.</w:t>
      </w:r>
      <w:r w:rsidR="00A21E54">
        <w:rPr>
          <w:rFonts w:ascii="Arial" w:hAnsi="Arial" w:cs="Arial"/>
          <w:iCs/>
          <w:sz w:val="16"/>
          <w:szCs w:val="16"/>
        </w:rPr>
        <w:t xml:space="preserve"> The header of the </w:t>
      </w:r>
      <w:r w:rsidR="004C40F1">
        <w:rPr>
          <w:rFonts w:ascii="Arial" w:hAnsi="Arial" w:cs="Arial"/>
          <w:iCs/>
          <w:sz w:val="16"/>
          <w:szCs w:val="16"/>
        </w:rPr>
        <w:t>partial coverage</w:t>
      </w:r>
      <w:r w:rsidR="00A21E54">
        <w:rPr>
          <w:rFonts w:ascii="Arial" w:hAnsi="Arial" w:cs="Arial"/>
          <w:iCs/>
          <w:sz w:val="16"/>
          <w:szCs w:val="16"/>
        </w:rPr>
        <w:t xml:space="preserve"> file – with NOTE, testcase-name and </w:t>
      </w:r>
      <w:r w:rsidR="00957F50">
        <w:rPr>
          <w:rFonts w:ascii="Arial" w:hAnsi="Arial" w:cs="Arial"/>
          <w:iCs/>
          <w:sz w:val="16"/>
          <w:szCs w:val="16"/>
        </w:rPr>
        <w:t>delimiter</w:t>
      </w:r>
      <w:r w:rsidR="00A21E54">
        <w:rPr>
          <w:rFonts w:ascii="Arial" w:hAnsi="Arial" w:cs="Arial"/>
          <w:iCs/>
          <w:sz w:val="16"/>
          <w:szCs w:val="16"/>
        </w:rPr>
        <w:t xml:space="preserve"> is written. The header is not shown in any of the examples, but is shown in the</w:t>
      </w:r>
      <w:r w:rsidR="004A3687">
        <w:rPr>
          <w:rFonts w:ascii="Arial" w:hAnsi="Arial" w:cs="Arial"/>
          <w:iCs/>
          <w:sz w:val="16"/>
          <w:szCs w:val="16"/>
        </w:rPr>
        <w:t xml:space="preserve"> </w:t>
      </w:r>
      <w:r w:rsidR="00A21E54">
        <w:rPr>
          <w:rFonts w:ascii="Arial" w:hAnsi="Arial" w:cs="Arial"/>
          <w:iCs/>
          <w:sz w:val="16"/>
          <w:szCs w:val="16"/>
        </w:rPr>
        <w:t>file formats</w:t>
      </w:r>
      <w:r w:rsidR="004A3687">
        <w:rPr>
          <w:rFonts w:ascii="Arial" w:hAnsi="Arial" w:cs="Arial"/>
          <w:iCs/>
          <w:sz w:val="16"/>
          <w:szCs w:val="16"/>
        </w:rPr>
        <w:t xml:space="preserve"> in </w:t>
      </w:r>
      <w:r w:rsidR="00981890">
        <w:rPr>
          <w:rFonts w:ascii="Arial" w:hAnsi="Arial" w:cs="Arial"/>
          <w:iCs/>
          <w:sz w:val="16"/>
          <w:szCs w:val="16"/>
        </w:rPr>
        <w:t>s</w:t>
      </w:r>
      <w:r w:rsidR="004A3687">
        <w:rPr>
          <w:rFonts w:ascii="Arial" w:hAnsi="Arial" w:cs="Arial"/>
          <w:iCs/>
          <w:sz w:val="16"/>
          <w:szCs w:val="16"/>
        </w:rPr>
        <w:t xml:space="preserve">ection </w:t>
      </w:r>
      <w:r w:rsidR="004A3687">
        <w:rPr>
          <w:rFonts w:ascii="Arial" w:hAnsi="Arial" w:cs="Arial"/>
          <w:iCs/>
          <w:sz w:val="16"/>
          <w:szCs w:val="16"/>
        </w:rPr>
        <w:fldChar w:fldCharType="begin"/>
      </w:r>
      <w:r w:rsidR="004A3687">
        <w:rPr>
          <w:rFonts w:ascii="Arial" w:hAnsi="Arial" w:cs="Arial"/>
          <w:iCs/>
          <w:sz w:val="16"/>
          <w:szCs w:val="16"/>
        </w:rPr>
        <w:instrText xml:space="preserve"> REF _Ref50464941 \n \h </w:instrText>
      </w:r>
      <w:r w:rsidR="004A3687">
        <w:rPr>
          <w:rFonts w:ascii="Arial" w:hAnsi="Arial" w:cs="Arial"/>
          <w:iCs/>
          <w:sz w:val="16"/>
          <w:szCs w:val="16"/>
        </w:rPr>
      </w:r>
      <w:r w:rsidR="004A3687">
        <w:rPr>
          <w:rFonts w:ascii="Arial" w:hAnsi="Arial" w:cs="Arial"/>
          <w:iCs/>
          <w:sz w:val="16"/>
          <w:szCs w:val="16"/>
        </w:rPr>
        <w:fldChar w:fldCharType="separate"/>
      </w:r>
      <w:r w:rsidR="0032430D">
        <w:rPr>
          <w:rFonts w:ascii="Arial" w:hAnsi="Arial" w:cs="Arial"/>
          <w:iCs/>
          <w:sz w:val="16"/>
          <w:szCs w:val="16"/>
        </w:rPr>
        <w:t>3</w:t>
      </w:r>
      <w:r w:rsidR="004A3687">
        <w:rPr>
          <w:rFonts w:ascii="Arial" w:hAnsi="Arial" w:cs="Arial"/>
          <w:iCs/>
          <w:sz w:val="16"/>
          <w:szCs w:val="16"/>
        </w:rPr>
        <w:fldChar w:fldCharType="end"/>
      </w:r>
      <w:r w:rsidR="00A21E54">
        <w:rPr>
          <w:rFonts w:ascii="Arial" w:hAnsi="Arial" w:cs="Arial"/>
          <w:iCs/>
          <w:sz w:val="16"/>
          <w:szCs w:val="16"/>
        </w:rPr>
        <w:t>.</w:t>
      </w:r>
      <w:r w:rsidR="008A6CA2" w:rsidRPr="00AC5065">
        <w:rPr>
          <w:rFonts w:ascii="Arial" w:hAnsi="Arial" w:cs="Arial"/>
          <w:iCs/>
          <w:sz w:val="16"/>
          <w:szCs w:val="16"/>
        </w:rPr>
        <w:br/>
        <w:t xml:space="preserve">Then for each </w:t>
      </w:r>
      <w:proofErr w:type="spellStart"/>
      <w:r w:rsidR="000F348C">
        <w:rPr>
          <w:rFonts w:ascii="Arial" w:hAnsi="Arial" w:cs="Arial"/>
          <w:iCs/>
          <w:sz w:val="16"/>
          <w:szCs w:val="16"/>
        </w:rPr>
        <w:t>tick_off</w:t>
      </w:r>
      <w:r w:rsidR="00BB75FC" w:rsidRPr="00AC5065">
        <w:rPr>
          <w:rFonts w:ascii="Arial" w:hAnsi="Arial" w:cs="Arial"/>
          <w:iCs/>
          <w:sz w:val="16"/>
          <w:szCs w:val="16"/>
        </w:rPr>
        <w:t>_req_cov</w:t>
      </w:r>
      <w:proofErr w:type="spellEnd"/>
      <w:r w:rsidR="008A6CA2" w:rsidRPr="00AC5065">
        <w:rPr>
          <w:rFonts w:ascii="Arial" w:hAnsi="Arial" w:cs="Arial"/>
          <w:iCs/>
          <w:sz w:val="16"/>
          <w:szCs w:val="16"/>
        </w:rPr>
        <w:t xml:space="preserve">() </w:t>
      </w:r>
      <w:r w:rsidR="000E1110" w:rsidRPr="00AC5065">
        <w:rPr>
          <w:rFonts w:ascii="Arial" w:hAnsi="Arial" w:cs="Arial"/>
          <w:iCs/>
          <w:color w:val="FF0000"/>
          <w:sz w:val="16"/>
          <w:szCs w:val="16"/>
        </w:rPr>
        <w:t>(T2)</w:t>
      </w:r>
      <w:r w:rsidR="000E1110" w:rsidRPr="00AC5065">
        <w:rPr>
          <w:rFonts w:ascii="Arial" w:hAnsi="Arial" w:cs="Arial"/>
          <w:iCs/>
          <w:sz w:val="16"/>
          <w:szCs w:val="16"/>
        </w:rPr>
        <w:t xml:space="preserve"> </w:t>
      </w:r>
      <w:r w:rsidR="000F50B2" w:rsidRPr="00AC5065">
        <w:rPr>
          <w:rFonts w:ascii="Arial" w:hAnsi="Arial" w:cs="Arial"/>
          <w:iCs/>
          <w:sz w:val="16"/>
          <w:szCs w:val="16"/>
        </w:rPr>
        <w:t xml:space="preserve">a separate line is written into the </w:t>
      </w:r>
      <w:r w:rsidR="004C40F1">
        <w:rPr>
          <w:rFonts w:ascii="Arial" w:hAnsi="Arial" w:cs="Arial"/>
          <w:iCs/>
          <w:sz w:val="16"/>
          <w:szCs w:val="16"/>
        </w:rPr>
        <w:t>partial coverage</w:t>
      </w:r>
      <w:r w:rsidR="0089778D" w:rsidRPr="00AC5065">
        <w:rPr>
          <w:rFonts w:ascii="Arial" w:hAnsi="Arial" w:cs="Arial"/>
          <w:iCs/>
          <w:sz w:val="16"/>
          <w:szCs w:val="16"/>
        </w:rPr>
        <w:t xml:space="preserve"> file</w:t>
      </w:r>
      <w:r w:rsidR="000F50B2" w:rsidRPr="00AC5065">
        <w:rPr>
          <w:rFonts w:ascii="Arial" w:hAnsi="Arial" w:cs="Arial"/>
          <w:iCs/>
          <w:sz w:val="16"/>
          <w:szCs w:val="16"/>
        </w:rPr>
        <w:t xml:space="preserve"> with a) </w:t>
      </w:r>
      <w:r w:rsidR="008A6CA2" w:rsidRPr="00AC5065">
        <w:rPr>
          <w:rFonts w:ascii="Arial" w:hAnsi="Arial" w:cs="Arial"/>
          <w:iCs/>
          <w:sz w:val="16"/>
          <w:szCs w:val="16"/>
        </w:rPr>
        <w:t xml:space="preserve">the given requirement </w:t>
      </w:r>
      <w:r w:rsidR="000F50B2" w:rsidRPr="00AC5065">
        <w:rPr>
          <w:rFonts w:ascii="Arial" w:hAnsi="Arial" w:cs="Arial"/>
          <w:iCs/>
          <w:sz w:val="16"/>
          <w:szCs w:val="16"/>
        </w:rPr>
        <w:t xml:space="preserve">label, b) the name of the testcase, and c) the result of the </w:t>
      </w:r>
      <w:r w:rsidR="00702955">
        <w:rPr>
          <w:rFonts w:ascii="Arial" w:hAnsi="Arial" w:cs="Arial"/>
          <w:iCs/>
          <w:sz w:val="16"/>
          <w:szCs w:val="16"/>
        </w:rPr>
        <w:t>test.</w:t>
      </w:r>
      <w:r w:rsidR="00702955">
        <w:rPr>
          <w:rFonts w:ascii="Arial" w:hAnsi="Arial" w:cs="Arial"/>
          <w:iCs/>
          <w:sz w:val="16"/>
          <w:szCs w:val="16"/>
        </w:rPr>
        <w:br/>
        <w:t xml:space="preserve">The result of the test will be </w:t>
      </w:r>
      <w:r w:rsidR="008A6CA2" w:rsidRPr="00AC5065">
        <w:rPr>
          <w:rFonts w:ascii="Arial" w:hAnsi="Arial" w:cs="Arial"/>
          <w:iCs/>
          <w:sz w:val="16"/>
          <w:szCs w:val="16"/>
        </w:rPr>
        <w:t xml:space="preserve">PASS </w:t>
      </w:r>
      <w:r w:rsidR="00702955">
        <w:rPr>
          <w:rFonts w:ascii="Arial" w:hAnsi="Arial" w:cs="Arial"/>
          <w:iCs/>
          <w:sz w:val="16"/>
          <w:szCs w:val="16"/>
        </w:rPr>
        <w:t xml:space="preserve">- </w:t>
      </w:r>
      <w:r w:rsidR="008A6CA2" w:rsidRPr="00AC5065">
        <w:rPr>
          <w:rFonts w:ascii="Arial" w:hAnsi="Arial" w:cs="Arial"/>
          <w:iCs/>
          <w:sz w:val="16"/>
          <w:szCs w:val="16"/>
        </w:rPr>
        <w:t xml:space="preserve">unless marked as FAIL </w:t>
      </w:r>
      <w:r w:rsidR="005C2049">
        <w:rPr>
          <w:rFonts w:ascii="Arial" w:hAnsi="Arial" w:cs="Arial"/>
          <w:iCs/>
          <w:sz w:val="16"/>
          <w:szCs w:val="16"/>
        </w:rPr>
        <w:t xml:space="preserve">in the procedure call </w:t>
      </w:r>
      <w:r w:rsidR="008A6CA2" w:rsidRPr="00AC5065">
        <w:rPr>
          <w:rFonts w:ascii="Arial" w:hAnsi="Arial" w:cs="Arial"/>
          <w:iCs/>
          <w:sz w:val="16"/>
          <w:szCs w:val="16"/>
        </w:rPr>
        <w:t xml:space="preserve">or unexpected </w:t>
      </w:r>
      <w:r w:rsidR="00702955">
        <w:rPr>
          <w:rFonts w:ascii="Arial" w:hAnsi="Arial" w:cs="Arial"/>
          <w:iCs/>
          <w:sz w:val="16"/>
          <w:szCs w:val="16"/>
        </w:rPr>
        <w:t xml:space="preserve">serious </w:t>
      </w:r>
      <w:r w:rsidR="008A6CA2" w:rsidRPr="00AC5065">
        <w:rPr>
          <w:rFonts w:ascii="Arial" w:hAnsi="Arial" w:cs="Arial"/>
          <w:iCs/>
          <w:sz w:val="16"/>
          <w:szCs w:val="16"/>
        </w:rPr>
        <w:t xml:space="preserve">alerts </w:t>
      </w:r>
      <w:r w:rsidR="00702955">
        <w:rPr>
          <w:rFonts w:ascii="Arial" w:hAnsi="Arial" w:cs="Arial"/>
          <w:iCs/>
          <w:sz w:val="16"/>
          <w:szCs w:val="16"/>
        </w:rPr>
        <w:t xml:space="preserve">(&gt;= ERROR / TB_ERROR) </w:t>
      </w:r>
      <w:r w:rsidR="008A6CA2" w:rsidRPr="00AC5065">
        <w:rPr>
          <w:rFonts w:ascii="Arial" w:hAnsi="Arial" w:cs="Arial"/>
          <w:iCs/>
          <w:sz w:val="16"/>
          <w:szCs w:val="16"/>
        </w:rPr>
        <w:t xml:space="preserve">have occurred, in which case it will </w:t>
      </w:r>
      <w:r w:rsidR="00195B55" w:rsidRPr="00AC5065">
        <w:rPr>
          <w:rFonts w:ascii="Arial" w:hAnsi="Arial" w:cs="Arial"/>
          <w:iCs/>
          <w:sz w:val="16"/>
          <w:szCs w:val="16"/>
        </w:rPr>
        <w:t xml:space="preserve">be marked as </w:t>
      </w:r>
      <w:r w:rsidR="008A6CA2" w:rsidRPr="00AC5065">
        <w:rPr>
          <w:rFonts w:ascii="Arial" w:hAnsi="Arial" w:cs="Arial"/>
          <w:iCs/>
          <w:sz w:val="16"/>
          <w:szCs w:val="16"/>
        </w:rPr>
        <w:t>FAIL.</w:t>
      </w:r>
      <w:r w:rsidR="00702955">
        <w:rPr>
          <w:rFonts w:ascii="Arial" w:hAnsi="Arial" w:cs="Arial"/>
          <w:iCs/>
          <w:sz w:val="16"/>
          <w:szCs w:val="16"/>
        </w:rPr>
        <w:t xml:space="preserve"> </w:t>
      </w:r>
      <w:r w:rsidR="008A6CA2" w:rsidRPr="00AC5065">
        <w:rPr>
          <w:rFonts w:ascii="Arial" w:hAnsi="Arial" w:cs="Arial"/>
          <w:iCs/>
          <w:sz w:val="16"/>
          <w:szCs w:val="16"/>
        </w:rPr>
        <w:br/>
        <w:t xml:space="preserve">Finally when </w:t>
      </w:r>
      <w:proofErr w:type="spellStart"/>
      <w:r w:rsidR="003B4F42" w:rsidRPr="00AC5065">
        <w:rPr>
          <w:rFonts w:ascii="Arial" w:hAnsi="Arial" w:cs="Arial"/>
          <w:iCs/>
          <w:sz w:val="16"/>
          <w:szCs w:val="16"/>
        </w:rPr>
        <w:t>finalize_req_</w:t>
      </w:r>
      <w:proofErr w:type="gramStart"/>
      <w:r w:rsidR="003B4F42" w:rsidRPr="00AC5065">
        <w:rPr>
          <w:rFonts w:ascii="Arial" w:hAnsi="Arial" w:cs="Arial"/>
          <w:iCs/>
          <w:sz w:val="16"/>
          <w:szCs w:val="16"/>
        </w:rPr>
        <w:t>cov</w:t>
      </w:r>
      <w:proofErr w:type="spellEnd"/>
      <w:r w:rsidR="008A6CA2" w:rsidRPr="00AC5065">
        <w:rPr>
          <w:rFonts w:ascii="Arial" w:hAnsi="Arial" w:cs="Arial"/>
          <w:iCs/>
          <w:sz w:val="16"/>
          <w:szCs w:val="16"/>
        </w:rPr>
        <w:t>(</w:t>
      </w:r>
      <w:proofErr w:type="gramEnd"/>
      <w:r w:rsidR="008A6CA2" w:rsidRPr="00AC5065">
        <w:rPr>
          <w:rFonts w:ascii="Arial" w:hAnsi="Arial" w:cs="Arial"/>
          <w:iCs/>
          <w:sz w:val="16"/>
          <w:szCs w:val="16"/>
        </w:rPr>
        <w:t xml:space="preserve">) </w:t>
      </w:r>
      <w:r w:rsidR="000E1110" w:rsidRPr="00AC5065">
        <w:rPr>
          <w:rFonts w:ascii="Arial" w:hAnsi="Arial" w:cs="Arial"/>
          <w:iCs/>
          <w:color w:val="FF0000"/>
          <w:sz w:val="16"/>
          <w:szCs w:val="16"/>
        </w:rPr>
        <w:t>(T3)</w:t>
      </w:r>
      <w:r w:rsidR="000E1110" w:rsidRPr="00AC5065">
        <w:rPr>
          <w:rFonts w:ascii="Arial" w:hAnsi="Arial" w:cs="Arial"/>
          <w:iCs/>
          <w:sz w:val="16"/>
          <w:szCs w:val="16"/>
        </w:rPr>
        <w:t xml:space="preserve"> </w:t>
      </w:r>
      <w:r w:rsidR="008A6CA2" w:rsidRPr="00AC5065">
        <w:rPr>
          <w:rFonts w:ascii="Arial" w:hAnsi="Arial" w:cs="Arial"/>
          <w:iCs/>
          <w:sz w:val="16"/>
          <w:szCs w:val="16"/>
        </w:rPr>
        <w:t>is executed</w:t>
      </w:r>
      <w:r w:rsidR="00702955">
        <w:rPr>
          <w:rFonts w:ascii="Arial" w:hAnsi="Arial" w:cs="Arial"/>
          <w:iCs/>
          <w:sz w:val="16"/>
          <w:szCs w:val="16"/>
        </w:rPr>
        <w:t>,</w:t>
      </w:r>
      <w:r w:rsidR="00195B55" w:rsidRPr="00AC5065">
        <w:rPr>
          <w:rFonts w:ascii="Arial" w:hAnsi="Arial" w:cs="Arial"/>
          <w:iCs/>
          <w:sz w:val="16"/>
          <w:szCs w:val="16"/>
        </w:rPr>
        <w:t xml:space="preserve"> a closing check </w:t>
      </w:r>
      <w:r w:rsidR="00702955">
        <w:rPr>
          <w:rFonts w:ascii="Arial" w:hAnsi="Arial" w:cs="Arial"/>
          <w:iCs/>
          <w:sz w:val="16"/>
          <w:szCs w:val="16"/>
        </w:rPr>
        <w:t xml:space="preserve">of the alert counters </w:t>
      </w:r>
      <w:r w:rsidR="00195B55" w:rsidRPr="00AC5065">
        <w:rPr>
          <w:rFonts w:ascii="Arial" w:hAnsi="Arial" w:cs="Arial"/>
          <w:iCs/>
          <w:sz w:val="16"/>
          <w:szCs w:val="16"/>
        </w:rPr>
        <w:t>is made</w:t>
      </w:r>
      <w:r w:rsidR="00702955">
        <w:rPr>
          <w:rFonts w:ascii="Arial" w:hAnsi="Arial" w:cs="Arial"/>
          <w:iCs/>
          <w:sz w:val="16"/>
          <w:szCs w:val="16"/>
        </w:rPr>
        <w:t xml:space="preserve">. If ok, </w:t>
      </w:r>
      <w:r w:rsidR="0057200A">
        <w:rPr>
          <w:rFonts w:ascii="Arial" w:hAnsi="Arial" w:cs="Arial"/>
          <w:iCs/>
          <w:sz w:val="16"/>
          <w:szCs w:val="16"/>
        </w:rPr>
        <w:t>then ‘</w:t>
      </w:r>
      <w:r w:rsidR="00702955">
        <w:rPr>
          <w:rFonts w:ascii="Arial" w:hAnsi="Arial" w:cs="Arial"/>
          <w:iCs/>
          <w:sz w:val="16"/>
          <w:szCs w:val="16"/>
        </w:rPr>
        <w:t>SUMMARY</w:t>
      </w:r>
      <w:r w:rsidR="00E7185A">
        <w:rPr>
          <w:rFonts w:ascii="Arial" w:hAnsi="Arial" w:cs="Arial"/>
          <w:iCs/>
          <w:sz w:val="16"/>
          <w:szCs w:val="16"/>
        </w:rPr>
        <w:t xml:space="preserve">, </w:t>
      </w:r>
      <w:r w:rsidR="0057200A">
        <w:rPr>
          <w:rFonts w:ascii="Arial" w:hAnsi="Arial" w:cs="Arial"/>
          <w:iCs/>
          <w:sz w:val="16"/>
          <w:szCs w:val="16"/>
        </w:rPr>
        <w:t>&lt;</w:t>
      </w:r>
      <w:r w:rsidR="00E7185A">
        <w:rPr>
          <w:rFonts w:ascii="Arial" w:hAnsi="Arial" w:cs="Arial"/>
          <w:iCs/>
          <w:sz w:val="16"/>
          <w:szCs w:val="16"/>
        </w:rPr>
        <w:t>Testcase name</w:t>
      </w:r>
      <w:r w:rsidR="0057200A">
        <w:rPr>
          <w:rFonts w:ascii="Arial" w:hAnsi="Arial" w:cs="Arial"/>
          <w:iCs/>
          <w:sz w:val="16"/>
          <w:szCs w:val="16"/>
        </w:rPr>
        <w:t>&gt;</w:t>
      </w:r>
      <w:r w:rsidR="00E7185A">
        <w:rPr>
          <w:rFonts w:ascii="Arial" w:hAnsi="Arial" w:cs="Arial"/>
          <w:iCs/>
          <w:sz w:val="16"/>
          <w:szCs w:val="16"/>
        </w:rPr>
        <w:t>, PASS</w:t>
      </w:r>
      <w:r w:rsidR="0057200A">
        <w:rPr>
          <w:rFonts w:ascii="Arial" w:hAnsi="Arial" w:cs="Arial"/>
          <w:iCs/>
          <w:sz w:val="16"/>
          <w:szCs w:val="16"/>
        </w:rPr>
        <w:t>’</w:t>
      </w:r>
      <w:r w:rsidR="00E7185A">
        <w:rPr>
          <w:rFonts w:ascii="Arial" w:hAnsi="Arial" w:cs="Arial"/>
          <w:iCs/>
          <w:sz w:val="16"/>
          <w:szCs w:val="16"/>
        </w:rPr>
        <w:t xml:space="preserve"> is </w:t>
      </w:r>
      <w:r w:rsidR="00195B55" w:rsidRPr="00AC5065">
        <w:rPr>
          <w:rFonts w:ascii="Arial" w:hAnsi="Arial" w:cs="Arial"/>
          <w:iCs/>
          <w:sz w:val="16"/>
          <w:szCs w:val="16"/>
        </w:rPr>
        <w:t xml:space="preserve">written </w:t>
      </w:r>
      <w:r w:rsidR="00E7185A">
        <w:rPr>
          <w:rFonts w:ascii="Arial" w:hAnsi="Arial" w:cs="Arial"/>
          <w:iCs/>
          <w:sz w:val="16"/>
          <w:szCs w:val="16"/>
        </w:rPr>
        <w:t>at</w:t>
      </w:r>
      <w:r w:rsidR="00195B55" w:rsidRPr="00AC5065">
        <w:rPr>
          <w:rFonts w:ascii="Arial" w:hAnsi="Arial" w:cs="Arial"/>
          <w:iCs/>
          <w:sz w:val="16"/>
          <w:szCs w:val="16"/>
        </w:rPr>
        <w:t xml:space="preserve"> the </w:t>
      </w:r>
      <w:r w:rsidR="00E7185A">
        <w:rPr>
          <w:rFonts w:ascii="Arial" w:hAnsi="Arial" w:cs="Arial"/>
          <w:iCs/>
          <w:sz w:val="16"/>
          <w:szCs w:val="16"/>
        </w:rPr>
        <w:t xml:space="preserve">end of the </w:t>
      </w:r>
      <w:r w:rsidR="004C40F1">
        <w:rPr>
          <w:rFonts w:ascii="Arial" w:hAnsi="Arial" w:cs="Arial"/>
          <w:iCs/>
          <w:sz w:val="16"/>
          <w:szCs w:val="16"/>
        </w:rPr>
        <w:t>Partial coverage</w:t>
      </w:r>
      <w:r w:rsidR="0089778D" w:rsidRPr="00AC5065">
        <w:rPr>
          <w:rFonts w:ascii="Arial" w:hAnsi="Arial" w:cs="Arial"/>
          <w:iCs/>
          <w:sz w:val="16"/>
          <w:szCs w:val="16"/>
        </w:rPr>
        <w:t xml:space="preserve"> file</w:t>
      </w:r>
      <w:r w:rsidR="00E7185A">
        <w:rPr>
          <w:rFonts w:ascii="Arial" w:hAnsi="Arial" w:cs="Arial"/>
          <w:iCs/>
          <w:sz w:val="16"/>
          <w:szCs w:val="16"/>
        </w:rPr>
        <w:t xml:space="preserve">. Otherwise </w:t>
      </w:r>
      <w:r w:rsidR="0057200A">
        <w:rPr>
          <w:rFonts w:ascii="Arial" w:hAnsi="Arial" w:cs="Arial"/>
          <w:iCs/>
          <w:sz w:val="16"/>
          <w:szCs w:val="16"/>
        </w:rPr>
        <w:t>FAIL rather than PASS</w:t>
      </w:r>
      <w:r w:rsidR="00286F51">
        <w:rPr>
          <w:rFonts w:ascii="Arial" w:hAnsi="Arial" w:cs="Arial"/>
          <w:iCs/>
          <w:sz w:val="16"/>
          <w:szCs w:val="16"/>
        </w:rPr>
        <w:t xml:space="preserve"> (provided testcase does not stop on the alert)</w:t>
      </w:r>
      <w:r w:rsidR="0057200A">
        <w:rPr>
          <w:rFonts w:ascii="Arial" w:hAnsi="Arial" w:cs="Arial"/>
          <w:iCs/>
          <w:sz w:val="16"/>
          <w:szCs w:val="16"/>
        </w:rPr>
        <w:t xml:space="preserve">. If a testcase fails before reaching </w:t>
      </w:r>
      <w:proofErr w:type="spellStart"/>
      <w:r w:rsidR="0057200A">
        <w:rPr>
          <w:rFonts w:ascii="Arial" w:hAnsi="Arial" w:cs="Arial"/>
          <w:iCs/>
          <w:sz w:val="16"/>
          <w:szCs w:val="16"/>
        </w:rPr>
        <w:t>finalize_req_</w:t>
      </w:r>
      <w:proofErr w:type="gramStart"/>
      <w:r w:rsidR="0057200A">
        <w:rPr>
          <w:rFonts w:ascii="Arial" w:hAnsi="Arial" w:cs="Arial"/>
          <w:iCs/>
          <w:sz w:val="16"/>
          <w:szCs w:val="16"/>
        </w:rPr>
        <w:t>cov</w:t>
      </w:r>
      <w:proofErr w:type="spellEnd"/>
      <w:r w:rsidR="0057200A">
        <w:rPr>
          <w:rFonts w:ascii="Arial" w:hAnsi="Arial" w:cs="Arial"/>
          <w:iCs/>
          <w:sz w:val="16"/>
          <w:szCs w:val="16"/>
        </w:rPr>
        <w:t>(</w:t>
      </w:r>
      <w:proofErr w:type="gramEnd"/>
      <w:r w:rsidR="0057200A">
        <w:rPr>
          <w:rFonts w:ascii="Arial" w:hAnsi="Arial" w:cs="Arial"/>
          <w:iCs/>
          <w:sz w:val="16"/>
          <w:szCs w:val="16"/>
        </w:rPr>
        <w:t>), then no SUMMARY line will be written. This is interpreted as FAIL.</w:t>
      </w:r>
      <w:r w:rsidR="0057200A">
        <w:rPr>
          <w:rFonts w:ascii="Arial" w:hAnsi="Arial" w:cs="Arial"/>
          <w:iCs/>
          <w:sz w:val="16"/>
          <w:szCs w:val="16"/>
        </w:rPr>
        <w:br/>
      </w:r>
      <w:r w:rsidR="001F28EE" w:rsidRPr="00AC5065">
        <w:rPr>
          <w:rFonts w:ascii="Arial" w:hAnsi="Arial" w:cs="Arial"/>
          <w:iCs/>
          <w:sz w:val="16"/>
          <w:szCs w:val="16"/>
        </w:rPr>
        <w:t>Note that a given requirement may be tested and reported several times, so that for instance UART_REQ_3</w:t>
      </w:r>
      <w:r w:rsidR="00DB67BA" w:rsidRPr="00AC5065">
        <w:rPr>
          <w:rFonts w:ascii="Arial" w:hAnsi="Arial" w:cs="Arial"/>
          <w:iCs/>
          <w:sz w:val="16"/>
          <w:szCs w:val="16"/>
        </w:rPr>
        <w:t xml:space="preserve"> may be listed multiple times in the </w:t>
      </w:r>
      <w:r w:rsidR="004C40F1">
        <w:rPr>
          <w:rFonts w:ascii="Arial" w:hAnsi="Arial" w:cs="Arial"/>
          <w:iCs/>
          <w:sz w:val="16"/>
          <w:szCs w:val="16"/>
        </w:rPr>
        <w:t>Partial coverage</w:t>
      </w:r>
      <w:r w:rsidR="0089778D" w:rsidRPr="00AC5065">
        <w:rPr>
          <w:rFonts w:ascii="Arial" w:hAnsi="Arial" w:cs="Arial"/>
          <w:iCs/>
          <w:sz w:val="16"/>
          <w:szCs w:val="16"/>
        </w:rPr>
        <w:t xml:space="preserve"> file</w:t>
      </w:r>
      <w:r w:rsidR="00E7185A">
        <w:rPr>
          <w:rFonts w:ascii="Arial" w:hAnsi="Arial" w:cs="Arial"/>
          <w:iCs/>
          <w:sz w:val="16"/>
          <w:szCs w:val="16"/>
        </w:rPr>
        <w:t xml:space="preserve"> </w:t>
      </w:r>
      <w:r w:rsidR="00E7185A" w:rsidRPr="00AC5065">
        <w:rPr>
          <w:rFonts w:ascii="Arial" w:hAnsi="Arial" w:cs="Arial"/>
          <w:iCs/>
          <w:color w:val="FF0000"/>
          <w:sz w:val="16"/>
          <w:szCs w:val="16"/>
        </w:rPr>
        <w:t>(</w:t>
      </w:r>
      <w:r w:rsidR="00395613">
        <w:rPr>
          <w:rFonts w:ascii="Arial" w:hAnsi="Arial" w:cs="Arial"/>
          <w:iCs/>
          <w:color w:val="FF0000"/>
          <w:sz w:val="16"/>
          <w:szCs w:val="16"/>
        </w:rPr>
        <w:t>P</w:t>
      </w:r>
      <w:r w:rsidR="00E7185A">
        <w:rPr>
          <w:rFonts w:ascii="Arial" w:hAnsi="Arial" w:cs="Arial"/>
          <w:iCs/>
          <w:color w:val="FF0000"/>
          <w:sz w:val="16"/>
          <w:szCs w:val="16"/>
        </w:rPr>
        <w:t>C</w:t>
      </w:r>
      <w:r w:rsidR="00E7185A" w:rsidRPr="00AC5065">
        <w:rPr>
          <w:rFonts w:ascii="Arial" w:hAnsi="Arial" w:cs="Arial"/>
          <w:iCs/>
          <w:color w:val="FF0000"/>
          <w:sz w:val="16"/>
          <w:szCs w:val="16"/>
        </w:rPr>
        <w:t>)</w:t>
      </w:r>
      <w:r w:rsidR="00DB67BA" w:rsidRPr="00AC5065">
        <w:rPr>
          <w:rFonts w:ascii="Arial" w:hAnsi="Arial" w:cs="Arial"/>
          <w:iCs/>
          <w:sz w:val="16"/>
          <w:szCs w:val="16"/>
        </w:rPr>
        <w:t xml:space="preserve">. </w:t>
      </w:r>
    </w:p>
    <w:p w14:paraId="7FFBAB27" w14:textId="77777777" w:rsidR="00723F5F" w:rsidRPr="005423F3" w:rsidRDefault="00723F5F" w:rsidP="00723F5F">
      <w:pPr>
        <w:rPr>
          <w:rFonts w:ascii="Arial" w:hAnsi="Arial" w:cs="Arial"/>
          <w:iCs/>
          <w:sz w:val="8"/>
          <w:szCs w:val="8"/>
        </w:rPr>
      </w:pPr>
    </w:p>
    <w:p w14:paraId="3EA34389" w14:textId="0DD66F18" w:rsidR="006768D6" w:rsidRPr="00AC5065" w:rsidRDefault="00195B55" w:rsidP="006768D6">
      <w:pPr>
        <w:pStyle w:val="ListParagraph"/>
        <w:numPr>
          <w:ilvl w:val="0"/>
          <w:numId w:val="7"/>
        </w:numPr>
        <w:rPr>
          <w:rFonts w:ascii="Arial" w:hAnsi="Arial" w:cs="Arial"/>
          <w:iCs/>
          <w:sz w:val="16"/>
          <w:szCs w:val="16"/>
        </w:rPr>
      </w:pPr>
      <w:r w:rsidRPr="00AC5065">
        <w:rPr>
          <w:rFonts w:ascii="Arial" w:hAnsi="Arial" w:cs="Arial"/>
          <w:iCs/>
          <w:sz w:val="16"/>
          <w:szCs w:val="16"/>
        </w:rPr>
        <w:t xml:space="preserve">After the testcase has been executed, the overall </w:t>
      </w:r>
      <w:r w:rsidR="0089778D" w:rsidRPr="00AC5065">
        <w:rPr>
          <w:rFonts w:ascii="Arial" w:hAnsi="Arial" w:cs="Arial"/>
          <w:iCs/>
          <w:sz w:val="16"/>
          <w:szCs w:val="16"/>
        </w:rPr>
        <w:t>Specification coverage</w:t>
      </w:r>
      <w:r w:rsidR="00CA2767" w:rsidRPr="00AC5065">
        <w:rPr>
          <w:rFonts w:ascii="Arial" w:hAnsi="Arial" w:cs="Arial"/>
          <w:iCs/>
          <w:sz w:val="16"/>
          <w:szCs w:val="16"/>
        </w:rPr>
        <w:t xml:space="preserve"> </w:t>
      </w:r>
      <w:r w:rsidR="00CA2767" w:rsidRPr="00AC5065">
        <w:rPr>
          <w:rFonts w:ascii="Arial" w:hAnsi="Arial" w:cs="Arial"/>
          <w:iCs/>
          <w:color w:val="FF0000"/>
          <w:sz w:val="16"/>
          <w:szCs w:val="16"/>
        </w:rPr>
        <w:t>(</w:t>
      </w:r>
      <w:r w:rsidR="00E7185A">
        <w:rPr>
          <w:rFonts w:ascii="Arial" w:hAnsi="Arial" w:cs="Arial"/>
          <w:iCs/>
          <w:color w:val="FF0000"/>
          <w:sz w:val="16"/>
          <w:szCs w:val="16"/>
        </w:rPr>
        <w:t>SC</w:t>
      </w:r>
      <w:r w:rsidR="00CA2767" w:rsidRPr="00AC5065">
        <w:rPr>
          <w:rFonts w:ascii="Arial" w:hAnsi="Arial" w:cs="Arial"/>
          <w:iCs/>
          <w:color w:val="FF0000"/>
          <w:sz w:val="16"/>
          <w:szCs w:val="16"/>
        </w:rPr>
        <w:t>)</w:t>
      </w:r>
      <w:r w:rsidR="00CA2767" w:rsidRPr="00AC5065">
        <w:rPr>
          <w:rFonts w:ascii="Arial" w:hAnsi="Arial" w:cs="Arial"/>
          <w:iCs/>
          <w:sz w:val="16"/>
          <w:szCs w:val="16"/>
        </w:rPr>
        <w:t xml:space="preserve"> </w:t>
      </w:r>
      <w:r w:rsidRPr="00AC5065">
        <w:rPr>
          <w:rFonts w:ascii="Arial" w:hAnsi="Arial" w:cs="Arial"/>
          <w:iCs/>
          <w:sz w:val="16"/>
          <w:szCs w:val="16"/>
        </w:rPr>
        <w:t xml:space="preserve">can be found by executing the </w:t>
      </w:r>
      <w:r w:rsidR="004109F5">
        <w:rPr>
          <w:rFonts w:ascii="Arial" w:hAnsi="Arial" w:cs="Arial"/>
          <w:iCs/>
          <w:sz w:val="16"/>
          <w:szCs w:val="16"/>
        </w:rPr>
        <w:t>Python</w:t>
      </w:r>
      <w:r w:rsidRPr="00AC5065">
        <w:rPr>
          <w:rFonts w:ascii="Arial" w:hAnsi="Arial" w:cs="Arial"/>
          <w:iCs/>
          <w:sz w:val="16"/>
          <w:szCs w:val="16"/>
        </w:rPr>
        <w:t xml:space="preserve"> script run_spec_cov.py</w:t>
      </w:r>
      <w:r w:rsidR="00E7185A">
        <w:rPr>
          <w:rFonts w:ascii="Arial" w:hAnsi="Arial" w:cs="Arial"/>
          <w:iCs/>
          <w:sz w:val="16"/>
          <w:szCs w:val="16"/>
        </w:rPr>
        <w:t xml:space="preserve"> (section </w:t>
      </w:r>
      <w:r w:rsidR="00E7185A">
        <w:rPr>
          <w:rFonts w:ascii="Arial" w:hAnsi="Arial" w:cs="Arial"/>
          <w:iCs/>
          <w:sz w:val="16"/>
          <w:szCs w:val="16"/>
        </w:rPr>
        <w:fldChar w:fldCharType="begin"/>
      </w:r>
      <w:r w:rsidR="00E7185A">
        <w:rPr>
          <w:rFonts w:ascii="Arial" w:hAnsi="Arial" w:cs="Arial"/>
          <w:iCs/>
          <w:sz w:val="16"/>
          <w:szCs w:val="16"/>
        </w:rPr>
        <w:instrText xml:space="preserve"> REF _Ref31370194 \r \h </w:instrText>
      </w:r>
      <w:r w:rsidR="00E7185A">
        <w:rPr>
          <w:rFonts w:ascii="Arial" w:hAnsi="Arial" w:cs="Arial"/>
          <w:iCs/>
          <w:sz w:val="16"/>
          <w:szCs w:val="16"/>
        </w:rPr>
      </w:r>
      <w:r w:rsidR="00E7185A">
        <w:rPr>
          <w:rFonts w:ascii="Arial" w:hAnsi="Arial" w:cs="Arial"/>
          <w:iCs/>
          <w:sz w:val="16"/>
          <w:szCs w:val="16"/>
        </w:rPr>
        <w:fldChar w:fldCharType="separate"/>
      </w:r>
      <w:r w:rsidR="0032430D">
        <w:rPr>
          <w:rFonts w:ascii="Arial" w:hAnsi="Arial" w:cs="Arial"/>
          <w:iCs/>
          <w:sz w:val="16"/>
          <w:szCs w:val="16"/>
        </w:rPr>
        <w:t>10</w:t>
      </w:r>
      <w:r w:rsidR="00E7185A">
        <w:rPr>
          <w:rFonts w:ascii="Arial" w:hAnsi="Arial" w:cs="Arial"/>
          <w:iCs/>
          <w:sz w:val="16"/>
          <w:szCs w:val="16"/>
        </w:rPr>
        <w:fldChar w:fldCharType="end"/>
      </w:r>
      <w:r w:rsidR="00E7185A">
        <w:rPr>
          <w:rFonts w:ascii="Arial" w:hAnsi="Arial" w:cs="Arial"/>
          <w:iCs/>
          <w:sz w:val="16"/>
          <w:szCs w:val="16"/>
        </w:rPr>
        <w:t>)</w:t>
      </w:r>
      <w:r w:rsidRPr="00AC5065">
        <w:rPr>
          <w:rFonts w:ascii="Arial" w:hAnsi="Arial" w:cs="Arial"/>
          <w:iCs/>
          <w:sz w:val="16"/>
          <w:szCs w:val="16"/>
        </w:rPr>
        <w:t xml:space="preserve">. </w:t>
      </w:r>
    </w:p>
    <w:p w14:paraId="39CA40C1" w14:textId="6CC49589" w:rsidR="006768D6" w:rsidRDefault="00195B55" w:rsidP="00195B55">
      <w:pPr>
        <w:pStyle w:val="ListParagraph"/>
        <w:ind w:left="720"/>
        <w:rPr>
          <w:rFonts w:ascii="Arial" w:hAnsi="Arial" w:cs="Arial"/>
          <w:iCs/>
          <w:sz w:val="16"/>
          <w:szCs w:val="16"/>
        </w:rPr>
      </w:pPr>
      <w:r w:rsidRPr="00AC5065">
        <w:rPr>
          <w:rFonts w:ascii="Arial" w:hAnsi="Arial" w:cs="Arial"/>
          <w:iCs/>
          <w:sz w:val="16"/>
          <w:szCs w:val="16"/>
        </w:rPr>
        <w:t xml:space="preserve">This script traverses the requirement list </w:t>
      </w:r>
      <w:r w:rsidR="00E7185A" w:rsidRPr="00AC5065">
        <w:rPr>
          <w:rFonts w:ascii="Arial" w:hAnsi="Arial" w:cs="Arial"/>
          <w:iCs/>
          <w:color w:val="FF0000"/>
          <w:sz w:val="16"/>
          <w:szCs w:val="16"/>
        </w:rPr>
        <w:t>(</w:t>
      </w:r>
      <w:r w:rsidR="00E7185A">
        <w:rPr>
          <w:rFonts w:ascii="Arial" w:hAnsi="Arial" w:cs="Arial"/>
          <w:iCs/>
          <w:color w:val="FF0000"/>
          <w:sz w:val="16"/>
          <w:szCs w:val="16"/>
        </w:rPr>
        <w:t>RL</w:t>
      </w:r>
      <w:r w:rsidR="00E7185A" w:rsidRPr="00AC5065">
        <w:rPr>
          <w:rFonts w:ascii="Arial" w:hAnsi="Arial" w:cs="Arial"/>
          <w:iCs/>
          <w:color w:val="FF0000"/>
          <w:sz w:val="16"/>
          <w:szCs w:val="16"/>
        </w:rPr>
        <w:t>)</w:t>
      </w:r>
      <w:r w:rsidR="00E7185A" w:rsidRPr="00AC5065">
        <w:rPr>
          <w:rFonts w:ascii="Arial" w:hAnsi="Arial" w:cs="Arial"/>
          <w:iCs/>
          <w:sz w:val="16"/>
          <w:szCs w:val="16"/>
        </w:rPr>
        <w:t xml:space="preserve"> </w:t>
      </w:r>
      <w:r w:rsidRPr="00AC5065">
        <w:rPr>
          <w:rFonts w:ascii="Arial" w:hAnsi="Arial" w:cs="Arial"/>
          <w:iCs/>
          <w:sz w:val="16"/>
          <w:szCs w:val="16"/>
        </w:rPr>
        <w:t xml:space="preserve">and </w:t>
      </w:r>
      <w:r w:rsidR="004C40F1">
        <w:rPr>
          <w:rFonts w:ascii="Arial" w:hAnsi="Arial" w:cs="Arial"/>
          <w:iCs/>
          <w:sz w:val="16"/>
          <w:szCs w:val="16"/>
        </w:rPr>
        <w:t>Partial coverage</w:t>
      </w:r>
      <w:r w:rsidR="0089778D" w:rsidRPr="00AC5065">
        <w:rPr>
          <w:rFonts w:ascii="Arial" w:hAnsi="Arial" w:cs="Arial"/>
          <w:iCs/>
          <w:sz w:val="16"/>
          <w:szCs w:val="16"/>
        </w:rPr>
        <w:t xml:space="preserve"> file</w:t>
      </w:r>
      <w:r w:rsidRPr="00AC5065">
        <w:rPr>
          <w:rFonts w:ascii="Arial" w:hAnsi="Arial" w:cs="Arial"/>
          <w:iCs/>
          <w:sz w:val="16"/>
          <w:szCs w:val="16"/>
        </w:rPr>
        <w:t xml:space="preserve"> </w:t>
      </w:r>
      <w:r w:rsidR="00E7185A" w:rsidRPr="00AC5065">
        <w:rPr>
          <w:rFonts w:ascii="Arial" w:hAnsi="Arial" w:cs="Arial"/>
          <w:iCs/>
          <w:color w:val="FF0000"/>
          <w:sz w:val="16"/>
          <w:szCs w:val="16"/>
        </w:rPr>
        <w:t>(</w:t>
      </w:r>
      <w:r w:rsidR="00395613">
        <w:rPr>
          <w:rFonts w:ascii="Arial" w:hAnsi="Arial" w:cs="Arial"/>
          <w:iCs/>
          <w:color w:val="FF0000"/>
          <w:sz w:val="16"/>
          <w:szCs w:val="16"/>
        </w:rPr>
        <w:t>P</w:t>
      </w:r>
      <w:r w:rsidR="00E7185A">
        <w:rPr>
          <w:rFonts w:ascii="Arial" w:hAnsi="Arial" w:cs="Arial"/>
          <w:iCs/>
          <w:color w:val="FF0000"/>
          <w:sz w:val="16"/>
          <w:szCs w:val="16"/>
        </w:rPr>
        <w:t>C</w:t>
      </w:r>
      <w:r w:rsidR="00E7185A" w:rsidRPr="00AC5065">
        <w:rPr>
          <w:rFonts w:ascii="Arial" w:hAnsi="Arial" w:cs="Arial"/>
          <w:iCs/>
          <w:color w:val="FF0000"/>
          <w:sz w:val="16"/>
          <w:szCs w:val="16"/>
        </w:rPr>
        <w:t>)</w:t>
      </w:r>
      <w:r w:rsidR="00E7185A" w:rsidRPr="00AC5065">
        <w:rPr>
          <w:rFonts w:ascii="Arial" w:hAnsi="Arial" w:cs="Arial"/>
          <w:iCs/>
          <w:sz w:val="16"/>
          <w:szCs w:val="16"/>
        </w:rPr>
        <w:t xml:space="preserve"> </w:t>
      </w:r>
      <w:r w:rsidRPr="00AC5065">
        <w:rPr>
          <w:rFonts w:ascii="Arial" w:hAnsi="Arial" w:cs="Arial"/>
          <w:iCs/>
          <w:sz w:val="16"/>
          <w:szCs w:val="16"/>
        </w:rPr>
        <w:t xml:space="preserve">and </w:t>
      </w:r>
      <w:r w:rsidR="001F28EE" w:rsidRPr="00AC5065">
        <w:rPr>
          <w:rFonts w:ascii="Arial" w:hAnsi="Arial" w:cs="Arial"/>
          <w:iCs/>
          <w:sz w:val="16"/>
          <w:szCs w:val="16"/>
        </w:rPr>
        <w:t xml:space="preserve">from that generates the </w:t>
      </w:r>
      <w:r w:rsidR="00CA2767" w:rsidRPr="00AC5065">
        <w:rPr>
          <w:rFonts w:ascii="Arial" w:hAnsi="Arial" w:cs="Arial"/>
          <w:iCs/>
          <w:sz w:val="16"/>
          <w:szCs w:val="16"/>
        </w:rPr>
        <w:t>speci</w:t>
      </w:r>
      <w:r w:rsidR="001F28EE" w:rsidRPr="00AC5065">
        <w:rPr>
          <w:rFonts w:ascii="Arial" w:hAnsi="Arial" w:cs="Arial"/>
          <w:iCs/>
          <w:sz w:val="16"/>
          <w:szCs w:val="16"/>
        </w:rPr>
        <w:t xml:space="preserve">fication </w:t>
      </w:r>
      <w:r w:rsidR="0089778D" w:rsidRPr="00AC5065">
        <w:rPr>
          <w:rFonts w:ascii="Arial" w:hAnsi="Arial" w:cs="Arial"/>
          <w:iCs/>
          <w:sz w:val="16"/>
          <w:szCs w:val="16"/>
        </w:rPr>
        <w:t>coverage</w:t>
      </w:r>
      <w:r w:rsidR="00CA2767" w:rsidRPr="00AC5065">
        <w:rPr>
          <w:rFonts w:ascii="Arial" w:hAnsi="Arial" w:cs="Arial"/>
          <w:iCs/>
          <w:sz w:val="16"/>
          <w:szCs w:val="16"/>
        </w:rPr>
        <w:t xml:space="preserve"> </w:t>
      </w:r>
      <w:r w:rsidR="00CA2767" w:rsidRPr="00AC5065">
        <w:rPr>
          <w:rFonts w:ascii="Arial" w:hAnsi="Arial" w:cs="Arial"/>
          <w:iCs/>
          <w:color w:val="FF0000"/>
          <w:sz w:val="16"/>
          <w:szCs w:val="16"/>
        </w:rPr>
        <w:t>(S</w:t>
      </w:r>
      <w:r w:rsidR="00E7185A">
        <w:rPr>
          <w:rFonts w:ascii="Arial" w:hAnsi="Arial" w:cs="Arial"/>
          <w:iCs/>
          <w:color w:val="FF0000"/>
          <w:sz w:val="16"/>
          <w:szCs w:val="16"/>
        </w:rPr>
        <w:t>C</w:t>
      </w:r>
      <w:r w:rsidR="00CA2767" w:rsidRPr="00AC5065">
        <w:rPr>
          <w:rFonts w:ascii="Arial" w:hAnsi="Arial" w:cs="Arial"/>
          <w:iCs/>
          <w:color w:val="FF0000"/>
          <w:sz w:val="16"/>
          <w:szCs w:val="16"/>
        </w:rPr>
        <w:t>)</w:t>
      </w:r>
      <w:r w:rsidR="001F28EE" w:rsidRPr="00AC5065">
        <w:rPr>
          <w:rFonts w:ascii="Arial" w:hAnsi="Arial" w:cs="Arial"/>
          <w:iCs/>
          <w:sz w:val="16"/>
          <w:szCs w:val="16"/>
        </w:rPr>
        <w:t>.</w:t>
      </w:r>
      <w:r w:rsidR="00DB67BA" w:rsidRPr="00AC5065">
        <w:rPr>
          <w:rFonts w:ascii="Arial" w:hAnsi="Arial" w:cs="Arial"/>
          <w:iCs/>
          <w:sz w:val="16"/>
          <w:szCs w:val="16"/>
        </w:rPr>
        <w:br/>
        <w:t>Each requirement is listed</w:t>
      </w:r>
      <w:r w:rsidR="00F14328" w:rsidRPr="00AC5065">
        <w:rPr>
          <w:rFonts w:ascii="Arial" w:hAnsi="Arial" w:cs="Arial"/>
          <w:iCs/>
          <w:sz w:val="16"/>
          <w:szCs w:val="16"/>
        </w:rPr>
        <w:t xml:space="preserve"> in the specification coverage</w:t>
      </w:r>
      <w:r w:rsidR="00E7185A">
        <w:rPr>
          <w:rFonts w:ascii="Arial" w:hAnsi="Arial" w:cs="Arial"/>
          <w:iCs/>
          <w:sz w:val="16"/>
          <w:szCs w:val="16"/>
        </w:rPr>
        <w:t xml:space="preserve"> file</w:t>
      </w:r>
      <w:r w:rsidR="00DB67BA" w:rsidRPr="00AC5065">
        <w:rPr>
          <w:rFonts w:ascii="Arial" w:hAnsi="Arial" w:cs="Arial"/>
          <w:iCs/>
          <w:sz w:val="16"/>
          <w:szCs w:val="16"/>
        </w:rPr>
        <w:t xml:space="preserve">. If a requirement has one or more FAIL in a </w:t>
      </w:r>
      <w:r w:rsidR="004C40F1">
        <w:rPr>
          <w:rFonts w:ascii="Arial" w:hAnsi="Arial" w:cs="Arial"/>
          <w:iCs/>
          <w:sz w:val="16"/>
          <w:szCs w:val="16"/>
        </w:rPr>
        <w:t>Partial coverage</w:t>
      </w:r>
      <w:r w:rsidR="0089778D" w:rsidRPr="00AC5065">
        <w:rPr>
          <w:rFonts w:ascii="Arial" w:hAnsi="Arial" w:cs="Arial"/>
          <w:iCs/>
          <w:sz w:val="16"/>
          <w:szCs w:val="16"/>
        </w:rPr>
        <w:t xml:space="preserve"> file</w:t>
      </w:r>
      <w:r w:rsidR="00DB67BA" w:rsidRPr="00AC5065">
        <w:rPr>
          <w:rFonts w:ascii="Arial" w:hAnsi="Arial" w:cs="Arial"/>
          <w:iCs/>
          <w:sz w:val="16"/>
          <w:szCs w:val="16"/>
        </w:rPr>
        <w:t>, the result is NON_COMPLIANT for that requirement</w:t>
      </w:r>
      <w:r w:rsidR="00F14328" w:rsidRPr="00AC5065">
        <w:rPr>
          <w:rFonts w:ascii="Arial" w:hAnsi="Arial" w:cs="Arial"/>
          <w:iCs/>
          <w:sz w:val="16"/>
          <w:szCs w:val="16"/>
        </w:rPr>
        <w:t>.</w:t>
      </w:r>
      <w:r w:rsidR="00F14328" w:rsidRPr="00AC5065">
        <w:rPr>
          <w:rFonts w:ascii="Arial" w:hAnsi="Arial" w:cs="Arial"/>
          <w:iCs/>
          <w:sz w:val="16"/>
          <w:szCs w:val="16"/>
        </w:rPr>
        <w:br/>
        <w:t>For a simple scenario with a single testcase</w:t>
      </w:r>
      <w:r w:rsidR="00E7185A">
        <w:rPr>
          <w:rFonts w:ascii="Arial" w:hAnsi="Arial" w:cs="Arial"/>
          <w:iCs/>
          <w:sz w:val="16"/>
          <w:szCs w:val="16"/>
        </w:rPr>
        <w:t>,</w:t>
      </w:r>
      <w:r w:rsidR="00F14328" w:rsidRPr="00AC5065">
        <w:rPr>
          <w:rFonts w:ascii="Arial" w:hAnsi="Arial" w:cs="Arial"/>
          <w:iCs/>
          <w:sz w:val="16"/>
          <w:szCs w:val="16"/>
        </w:rPr>
        <w:t xml:space="preserve"> the </w:t>
      </w:r>
      <w:r w:rsidR="004C40F1">
        <w:rPr>
          <w:rFonts w:ascii="Arial" w:hAnsi="Arial" w:cs="Arial"/>
          <w:iCs/>
          <w:sz w:val="16"/>
          <w:szCs w:val="16"/>
        </w:rPr>
        <w:t>partial coverage</w:t>
      </w:r>
      <w:r w:rsidR="00E7185A">
        <w:rPr>
          <w:rFonts w:ascii="Arial" w:hAnsi="Arial" w:cs="Arial"/>
          <w:iCs/>
          <w:sz w:val="16"/>
          <w:szCs w:val="16"/>
        </w:rPr>
        <w:t xml:space="preserve"> </w:t>
      </w:r>
      <w:r w:rsidR="00E7185A" w:rsidRPr="00AC5065">
        <w:rPr>
          <w:rFonts w:ascii="Arial" w:hAnsi="Arial" w:cs="Arial"/>
          <w:iCs/>
          <w:color w:val="FF0000"/>
          <w:sz w:val="16"/>
          <w:szCs w:val="16"/>
        </w:rPr>
        <w:t>(</w:t>
      </w:r>
      <w:proofErr w:type="gramStart"/>
      <w:r w:rsidR="00395613">
        <w:rPr>
          <w:rFonts w:ascii="Arial" w:hAnsi="Arial" w:cs="Arial"/>
          <w:iCs/>
          <w:color w:val="FF0000"/>
          <w:sz w:val="16"/>
          <w:szCs w:val="16"/>
        </w:rPr>
        <w:t>P</w:t>
      </w:r>
      <w:r w:rsidR="00E7185A">
        <w:rPr>
          <w:rFonts w:ascii="Arial" w:hAnsi="Arial" w:cs="Arial"/>
          <w:iCs/>
          <w:color w:val="FF0000"/>
          <w:sz w:val="16"/>
          <w:szCs w:val="16"/>
        </w:rPr>
        <w:t>C</w:t>
      </w:r>
      <w:r w:rsidR="00E7185A" w:rsidRPr="00AC5065">
        <w:rPr>
          <w:rFonts w:ascii="Arial" w:hAnsi="Arial" w:cs="Arial"/>
          <w:iCs/>
          <w:color w:val="FF0000"/>
          <w:sz w:val="16"/>
          <w:szCs w:val="16"/>
        </w:rPr>
        <w:t>)</w:t>
      </w:r>
      <w:r w:rsidR="00E7185A" w:rsidRPr="00AC5065">
        <w:rPr>
          <w:rFonts w:ascii="Arial" w:hAnsi="Arial" w:cs="Arial"/>
          <w:iCs/>
          <w:sz w:val="16"/>
          <w:szCs w:val="16"/>
        </w:rPr>
        <w:t xml:space="preserve"> </w:t>
      </w:r>
      <w:r w:rsidR="00F14328" w:rsidRPr="00AC5065">
        <w:rPr>
          <w:rFonts w:ascii="Arial" w:hAnsi="Arial" w:cs="Arial"/>
          <w:iCs/>
          <w:sz w:val="16"/>
          <w:szCs w:val="16"/>
        </w:rPr>
        <w:t xml:space="preserve"> file</w:t>
      </w:r>
      <w:proofErr w:type="gramEnd"/>
      <w:r w:rsidR="00F14328" w:rsidRPr="00AC5065">
        <w:rPr>
          <w:rFonts w:ascii="Arial" w:hAnsi="Arial" w:cs="Arial"/>
          <w:iCs/>
          <w:sz w:val="16"/>
          <w:szCs w:val="16"/>
        </w:rPr>
        <w:t xml:space="preserve"> and the specification </w:t>
      </w:r>
      <w:r w:rsidR="0089778D" w:rsidRPr="00AC5065">
        <w:rPr>
          <w:rFonts w:ascii="Arial" w:hAnsi="Arial" w:cs="Arial"/>
          <w:iCs/>
          <w:sz w:val="16"/>
          <w:szCs w:val="16"/>
        </w:rPr>
        <w:t>coverage file</w:t>
      </w:r>
      <w:r w:rsidR="00F14328" w:rsidRPr="00AC5065">
        <w:rPr>
          <w:rFonts w:ascii="Arial" w:hAnsi="Arial" w:cs="Arial"/>
          <w:iCs/>
          <w:sz w:val="16"/>
          <w:szCs w:val="16"/>
        </w:rPr>
        <w:t xml:space="preserve"> </w:t>
      </w:r>
      <w:r w:rsidR="00E7185A" w:rsidRPr="00AC5065">
        <w:rPr>
          <w:rFonts w:ascii="Arial" w:hAnsi="Arial" w:cs="Arial"/>
          <w:iCs/>
          <w:color w:val="FF0000"/>
          <w:sz w:val="16"/>
          <w:szCs w:val="16"/>
        </w:rPr>
        <w:t>(</w:t>
      </w:r>
      <w:r w:rsidR="00E7185A">
        <w:rPr>
          <w:rFonts w:ascii="Arial" w:hAnsi="Arial" w:cs="Arial"/>
          <w:iCs/>
          <w:color w:val="FF0000"/>
          <w:sz w:val="16"/>
          <w:szCs w:val="16"/>
        </w:rPr>
        <w:t>SC</w:t>
      </w:r>
      <w:r w:rsidR="00E7185A" w:rsidRPr="00AC5065">
        <w:rPr>
          <w:rFonts w:ascii="Arial" w:hAnsi="Arial" w:cs="Arial"/>
          <w:iCs/>
          <w:color w:val="FF0000"/>
          <w:sz w:val="16"/>
          <w:szCs w:val="16"/>
        </w:rPr>
        <w:t>)</w:t>
      </w:r>
      <w:r w:rsidR="00E7185A">
        <w:rPr>
          <w:rFonts w:ascii="Arial" w:hAnsi="Arial" w:cs="Arial"/>
          <w:iCs/>
          <w:sz w:val="16"/>
          <w:szCs w:val="16"/>
        </w:rPr>
        <w:t xml:space="preserve"> </w:t>
      </w:r>
      <w:r w:rsidR="00F14328" w:rsidRPr="00AC5065">
        <w:rPr>
          <w:rFonts w:ascii="Arial" w:hAnsi="Arial" w:cs="Arial"/>
          <w:iCs/>
          <w:sz w:val="16"/>
          <w:szCs w:val="16"/>
        </w:rPr>
        <w:t>yield the same information, but the specification coverage potentially with fewer lines.</w:t>
      </w:r>
    </w:p>
    <w:p w14:paraId="7D402EC9" w14:textId="2F5A7C6C" w:rsidR="001B56DC" w:rsidRPr="00AC5065" w:rsidRDefault="001B56DC" w:rsidP="006768D6">
      <w:pPr>
        <w:rPr>
          <w:rFonts w:ascii="Arial" w:hAnsi="Arial" w:cs="Arial"/>
          <w:iCs/>
          <w:sz w:val="16"/>
          <w:szCs w:val="16"/>
        </w:rPr>
      </w:pPr>
    </w:p>
    <w:p w14:paraId="55DE3116" w14:textId="3D7A08EF" w:rsidR="00C80961" w:rsidRPr="00AC5065" w:rsidRDefault="00BE06E0" w:rsidP="00C80961">
      <w:pPr>
        <w:keepNext/>
        <w:rPr>
          <w:rFonts w:ascii="Arial" w:hAnsi="Arial" w:cs="Arial"/>
        </w:rPr>
      </w:pPr>
      <w:r>
        <w:rPr>
          <w:rFonts w:ascii="Arial" w:hAnsi="Arial" w:cs="Arial"/>
          <w:noProof/>
        </w:rPr>
        <w:drawing>
          <wp:inline distT="0" distB="0" distL="0" distR="0" wp14:anchorId="0DB597D6" wp14:editId="63903B4C">
            <wp:extent cx="9426382" cy="2692398"/>
            <wp:effectExtent l="0" t="0" r="3810" b="0"/>
            <wp:docPr id="44" name="Bild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Bilde1.png"/>
                    <pic:cNvPicPr/>
                  </pic:nvPicPr>
                  <pic:blipFill>
                    <a:blip r:embed="rId10">
                      <a:extLst>
                        <a:ext uri="{28A0092B-C50C-407E-A947-70E740481C1C}">
                          <a14:useLocalDpi xmlns:a14="http://schemas.microsoft.com/office/drawing/2010/main" val="0"/>
                        </a:ext>
                      </a:extLst>
                    </a:blip>
                    <a:stretch>
                      <a:fillRect/>
                    </a:stretch>
                  </pic:blipFill>
                  <pic:spPr>
                    <a:xfrm>
                      <a:off x="0" y="0"/>
                      <a:ext cx="9426382" cy="2692398"/>
                    </a:xfrm>
                    <a:prstGeom prst="rect">
                      <a:avLst/>
                    </a:prstGeom>
                  </pic:spPr>
                </pic:pic>
              </a:graphicData>
            </a:graphic>
          </wp:inline>
        </w:drawing>
      </w:r>
    </w:p>
    <w:p w14:paraId="630D1C41" w14:textId="708B7312" w:rsidR="001B56DC" w:rsidRPr="00AC5065" w:rsidRDefault="00C80961" w:rsidP="00AD062C">
      <w:pPr>
        <w:pStyle w:val="Caption"/>
        <w:jc w:val="center"/>
        <w:rPr>
          <w:rFonts w:ascii="Arial" w:eastAsiaTheme="minorEastAsia" w:hAnsi="Arial" w:cs="Arial"/>
          <w:color w:val="5A5A5A" w:themeColor="text1" w:themeTint="A5"/>
          <w:spacing w:val="15"/>
          <w:sz w:val="28"/>
          <w:szCs w:val="22"/>
        </w:rPr>
      </w:pPr>
      <w:bookmarkStart w:id="160" w:name="_Ref31367820"/>
      <w:bookmarkStart w:id="161" w:name="_Ref31367730"/>
      <w:bookmarkStart w:id="162" w:name="_Ref31889757"/>
      <w:r w:rsidRPr="00AC5065">
        <w:rPr>
          <w:rFonts w:ascii="Arial" w:hAnsi="Arial" w:cs="Arial"/>
        </w:rPr>
        <w:t xml:space="preserve">Figure </w:t>
      </w:r>
      <w:r w:rsidRPr="00AC5065">
        <w:rPr>
          <w:rFonts w:ascii="Arial" w:hAnsi="Arial" w:cs="Arial"/>
        </w:rPr>
        <w:fldChar w:fldCharType="begin"/>
      </w:r>
      <w:r w:rsidRPr="00AC5065">
        <w:rPr>
          <w:rFonts w:ascii="Arial" w:hAnsi="Arial" w:cs="Arial"/>
        </w:rPr>
        <w:instrText xml:space="preserve"> SEQ Figure \* ARABIC </w:instrText>
      </w:r>
      <w:r w:rsidRPr="00AC5065">
        <w:rPr>
          <w:rFonts w:ascii="Arial" w:hAnsi="Arial" w:cs="Arial"/>
        </w:rPr>
        <w:fldChar w:fldCharType="separate"/>
      </w:r>
      <w:r w:rsidR="0032430D">
        <w:rPr>
          <w:rFonts w:ascii="Arial" w:hAnsi="Arial" w:cs="Arial"/>
          <w:noProof/>
        </w:rPr>
        <w:t>2</w:t>
      </w:r>
      <w:r w:rsidRPr="00AC5065">
        <w:rPr>
          <w:rFonts w:ascii="Arial" w:hAnsi="Arial" w:cs="Arial"/>
        </w:rPr>
        <w:fldChar w:fldCharType="end"/>
      </w:r>
      <w:bookmarkEnd w:id="160"/>
      <w:r w:rsidRPr="00AC5065">
        <w:rPr>
          <w:rFonts w:ascii="Arial" w:hAnsi="Arial" w:cs="Arial"/>
        </w:rPr>
        <w:t>: Simplest possible specification coverage</w:t>
      </w:r>
      <w:bookmarkEnd w:id="161"/>
      <w:r w:rsidR="00A21E54">
        <w:rPr>
          <w:rFonts w:ascii="Arial" w:hAnsi="Arial" w:cs="Arial"/>
        </w:rPr>
        <w:t xml:space="preserve"> (note that </w:t>
      </w:r>
      <w:r w:rsidR="004C40F1">
        <w:rPr>
          <w:rFonts w:ascii="Arial" w:hAnsi="Arial" w:cs="Arial"/>
        </w:rPr>
        <w:t>partial coverage</w:t>
      </w:r>
      <w:r w:rsidR="00A21E54">
        <w:rPr>
          <w:rFonts w:ascii="Arial" w:hAnsi="Arial" w:cs="Arial"/>
        </w:rPr>
        <w:t xml:space="preserve"> files only show the actual requirement coverage lines)</w:t>
      </w:r>
      <w:bookmarkEnd w:id="162"/>
      <w:r w:rsidR="001B56DC" w:rsidRPr="00AC5065">
        <w:rPr>
          <w:rFonts w:ascii="Arial" w:hAnsi="Arial" w:cs="Arial"/>
          <w:sz w:val="28"/>
        </w:rPr>
        <w:br w:type="page"/>
      </w:r>
    </w:p>
    <w:p w14:paraId="1F60D3DA" w14:textId="089C1B38" w:rsidR="000B78CA" w:rsidRPr="00372E15" w:rsidRDefault="000B78CA" w:rsidP="00DF6B44">
      <w:pPr>
        <w:pStyle w:val="Heading1"/>
      </w:pPr>
      <w:r w:rsidRPr="00372E15">
        <w:lastRenderedPageBreak/>
        <w:t xml:space="preserve">Simple </w:t>
      </w:r>
      <w:r w:rsidR="00AC5065" w:rsidRPr="00372E15">
        <w:t>usage</w:t>
      </w:r>
      <w:r w:rsidRPr="00372E15">
        <w:t xml:space="preserve"> </w:t>
      </w:r>
    </w:p>
    <w:p w14:paraId="0ABD747E" w14:textId="0F3D6BD8" w:rsidR="004E1206" w:rsidRPr="00AC5065" w:rsidRDefault="00A72387" w:rsidP="004E1206">
      <w:pPr>
        <w:pStyle w:val="Heading2"/>
      </w:pPr>
      <w:bookmarkStart w:id="163" w:name="_Ref31368124"/>
      <w:r>
        <w:t xml:space="preserve">Shortcut with no </w:t>
      </w:r>
      <w:r w:rsidR="004E1206">
        <w:t xml:space="preserve">requirement </w:t>
      </w:r>
      <w:bookmarkEnd w:id="163"/>
      <w:r>
        <w:t>list</w:t>
      </w:r>
      <w:r w:rsidR="004E1206" w:rsidRPr="00AC5065">
        <w:t xml:space="preserve"> </w:t>
      </w:r>
    </w:p>
    <w:p w14:paraId="3057478E" w14:textId="6D28B0D6" w:rsidR="000B78CA" w:rsidRPr="00AC5065" w:rsidRDefault="003E0F0F" w:rsidP="003E0F0F">
      <w:pPr>
        <w:rPr>
          <w:rFonts w:ascii="Arial" w:hAnsi="Arial" w:cs="Arial"/>
          <w:sz w:val="28"/>
        </w:rPr>
      </w:pPr>
      <w:r>
        <w:rPr>
          <w:rFonts w:ascii="Arial" w:hAnsi="Arial" w:cs="Arial"/>
          <w:iCs/>
          <w:sz w:val="16"/>
          <w:szCs w:val="16"/>
        </w:rPr>
        <w:t xml:space="preserve">A shortcut is supported to allow </w:t>
      </w:r>
      <w:r w:rsidRPr="00AC5065">
        <w:rPr>
          <w:rFonts w:ascii="Arial" w:hAnsi="Arial" w:cs="Arial"/>
          <w:iCs/>
          <w:sz w:val="16"/>
          <w:szCs w:val="16"/>
        </w:rPr>
        <w:t xml:space="preserve">all tested requirements to be reported to the </w:t>
      </w:r>
      <w:r w:rsidR="004C40F1">
        <w:rPr>
          <w:rFonts w:ascii="Arial" w:hAnsi="Arial" w:cs="Arial"/>
          <w:iCs/>
          <w:sz w:val="16"/>
          <w:szCs w:val="16"/>
        </w:rPr>
        <w:t>Partial coverage</w:t>
      </w:r>
      <w:r w:rsidRPr="00AC5065">
        <w:rPr>
          <w:rFonts w:ascii="Arial" w:hAnsi="Arial" w:cs="Arial"/>
          <w:iCs/>
          <w:sz w:val="16"/>
          <w:szCs w:val="16"/>
        </w:rPr>
        <w:t xml:space="preserve"> file – without the need for </w:t>
      </w:r>
      <w:r>
        <w:rPr>
          <w:rFonts w:ascii="Arial" w:hAnsi="Arial" w:cs="Arial"/>
          <w:iCs/>
          <w:sz w:val="16"/>
          <w:szCs w:val="16"/>
        </w:rPr>
        <w:t xml:space="preserve">a </w:t>
      </w:r>
      <w:r w:rsidRPr="00AC5065">
        <w:rPr>
          <w:rFonts w:ascii="Arial" w:hAnsi="Arial" w:cs="Arial"/>
          <w:iCs/>
          <w:sz w:val="16"/>
          <w:szCs w:val="16"/>
        </w:rPr>
        <w:t xml:space="preserve">prior listing of </w:t>
      </w:r>
      <w:r>
        <w:rPr>
          <w:rFonts w:ascii="Arial" w:hAnsi="Arial" w:cs="Arial"/>
          <w:iCs/>
          <w:sz w:val="16"/>
          <w:szCs w:val="16"/>
        </w:rPr>
        <w:t>the</w:t>
      </w:r>
      <w:r w:rsidRPr="00AC5065">
        <w:rPr>
          <w:rFonts w:ascii="Arial" w:hAnsi="Arial" w:cs="Arial"/>
          <w:iCs/>
          <w:sz w:val="16"/>
          <w:szCs w:val="16"/>
        </w:rPr>
        <w:t xml:space="preserve"> requirements</w:t>
      </w:r>
      <w:r>
        <w:rPr>
          <w:rFonts w:ascii="Arial" w:hAnsi="Arial" w:cs="Arial"/>
          <w:iCs/>
          <w:sz w:val="16"/>
          <w:szCs w:val="16"/>
        </w:rPr>
        <w:t xml:space="preserve">. This shortcut does of course not yield any specification coverage, as no specification is given, but could be useful for scenarios or early testing where only a list of executed tests is wanted. This shortcut mode </w:t>
      </w:r>
      <w:r w:rsidR="00426094">
        <w:rPr>
          <w:rFonts w:ascii="Arial" w:hAnsi="Arial" w:cs="Arial"/>
          <w:iCs/>
          <w:sz w:val="16"/>
          <w:szCs w:val="16"/>
        </w:rPr>
        <w:t xml:space="preserve">is automatically applied when no requirement list is provided as an input to the </w:t>
      </w:r>
      <w:proofErr w:type="spellStart"/>
      <w:r w:rsidR="00426094">
        <w:rPr>
          <w:rFonts w:ascii="Arial" w:hAnsi="Arial" w:cs="Arial"/>
          <w:iCs/>
          <w:sz w:val="16"/>
          <w:szCs w:val="16"/>
        </w:rPr>
        <w:t>i</w:t>
      </w:r>
      <w:r w:rsidR="00ED163B">
        <w:rPr>
          <w:rFonts w:ascii="Arial" w:hAnsi="Arial" w:cs="Arial"/>
          <w:iCs/>
          <w:sz w:val="16"/>
          <w:szCs w:val="16"/>
        </w:rPr>
        <w:t>nitiali</w:t>
      </w:r>
      <w:r w:rsidR="00426094">
        <w:rPr>
          <w:rFonts w:ascii="Arial" w:hAnsi="Arial" w:cs="Arial"/>
          <w:iCs/>
          <w:sz w:val="16"/>
          <w:szCs w:val="16"/>
        </w:rPr>
        <w:t>ze_req_</w:t>
      </w:r>
      <w:proofErr w:type="gramStart"/>
      <w:r w:rsidR="00426094">
        <w:rPr>
          <w:rFonts w:ascii="Arial" w:hAnsi="Arial" w:cs="Arial"/>
          <w:iCs/>
          <w:sz w:val="16"/>
          <w:szCs w:val="16"/>
        </w:rPr>
        <w:t>cov</w:t>
      </w:r>
      <w:proofErr w:type="spellEnd"/>
      <w:r w:rsidR="00426094">
        <w:rPr>
          <w:rFonts w:ascii="Arial" w:hAnsi="Arial" w:cs="Arial"/>
          <w:iCs/>
          <w:sz w:val="16"/>
          <w:szCs w:val="16"/>
        </w:rPr>
        <w:t>(</w:t>
      </w:r>
      <w:proofErr w:type="gramEnd"/>
      <w:r w:rsidR="00426094">
        <w:rPr>
          <w:rFonts w:ascii="Arial" w:hAnsi="Arial" w:cs="Arial"/>
          <w:iCs/>
          <w:sz w:val="16"/>
          <w:szCs w:val="16"/>
        </w:rPr>
        <w:t>) VHDL command in the test sequencer.</w:t>
      </w:r>
      <w:r w:rsidR="005D2251">
        <w:rPr>
          <w:rFonts w:ascii="Arial" w:hAnsi="Arial" w:cs="Arial"/>
          <w:iCs/>
          <w:sz w:val="16"/>
          <w:szCs w:val="16"/>
        </w:rPr>
        <w:t xml:space="preserve"> </w:t>
      </w:r>
      <w:r w:rsidR="00426094">
        <w:rPr>
          <w:rFonts w:ascii="Arial" w:hAnsi="Arial" w:cs="Arial"/>
          <w:iCs/>
          <w:sz w:val="16"/>
          <w:szCs w:val="16"/>
        </w:rPr>
        <w:t xml:space="preserve">If so, the </w:t>
      </w:r>
      <w:r w:rsidR="004C40F1">
        <w:rPr>
          <w:rFonts w:ascii="Arial" w:hAnsi="Arial" w:cs="Arial"/>
          <w:iCs/>
          <w:sz w:val="16"/>
          <w:szCs w:val="16"/>
        </w:rPr>
        <w:t>partial coverage</w:t>
      </w:r>
      <w:r w:rsidR="005D2251">
        <w:rPr>
          <w:rFonts w:ascii="Arial" w:hAnsi="Arial" w:cs="Arial"/>
          <w:iCs/>
          <w:sz w:val="16"/>
          <w:szCs w:val="16"/>
        </w:rPr>
        <w:t xml:space="preserve"> files</w:t>
      </w:r>
      <w:r w:rsidR="00426094">
        <w:rPr>
          <w:rFonts w:ascii="Arial" w:hAnsi="Arial" w:cs="Arial"/>
          <w:iCs/>
          <w:sz w:val="16"/>
          <w:szCs w:val="16"/>
        </w:rPr>
        <w:t xml:space="preserve"> will be generated</w:t>
      </w:r>
      <w:r w:rsidR="005D2251">
        <w:rPr>
          <w:rFonts w:ascii="Arial" w:hAnsi="Arial" w:cs="Arial"/>
          <w:iCs/>
          <w:sz w:val="16"/>
          <w:szCs w:val="16"/>
        </w:rPr>
        <w:t>, but no specification coverage file (</w:t>
      </w:r>
      <w:r w:rsidR="00A21E54">
        <w:rPr>
          <w:rFonts w:ascii="Arial" w:hAnsi="Arial" w:cs="Arial"/>
          <w:iCs/>
          <w:sz w:val="16"/>
          <w:szCs w:val="16"/>
        </w:rPr>
        <w:t xml:space="preserve">the </w:t>
      </w:r>
      <w:r w:rsidR="004109F5">
        <w:rPr>
          <w:rFonts w:ascii="Arial" w:hAnsi="Arial" w:cs="Arial"/>
          <w:iCs/>
          <w:sz w:val="16"/>
          <w:szCs w:val="16"/>
        </w:rPr>
        <w:t>Python</w:t>
      </w:r>
      <w:r w:rsidR="005D2251">
        <w:rPr>
          <w:rFonts w:ascii="Arial" w:hAnsi="Arial" w:cs="Arial"/>
          <w:iCs/>
          <w:sz w:val="16"/>
          <w:szCs w:val="16"/>
        </w:rPr>
        <w:t xml:space="preserve"> script</w:t>
      </w:r>
      <w:r w:rsidR="00426094">
        <w:rPr>
          <w:rFonts w:ascii="Arial" w:hAnsi="Arial" w:cs="Arial"/>
          <w:iCs/>
          <w:sz w:val="16"/>
          <w:szCs w:val="16"/>
        </w:rPr>
        <w:t>)</w:t>
      </w:r>
      <w:r w:rsidR="005D2251">
        <w:rPr>
          <w:rFonts w:ascii="Arial" w:hAnsi="Arial" w:cs="Arial"/>
          <w:iCs/>
          <w:sz w:val="16"/>
          <w:szCs w:val="16"/>
        </w:rPr>
        <w:t xml:space="preserve"> </w:t>
      </w:r>
      <w:r w:rsidR="0071416D">
        <w:rPr>
          <w:rFonts w:ascii="Arial" w:hAnsi="Arial" w:cs="Arial"/>
          <w:iCs/>
          <w:sz w:val="16"/>
          <w:szCs w:val="16"/>
        </w:rPr>
        <w:t>shall</w:t>
      </w:r>
      <w:r w:rsidR="005D2251">
        <w:rPr>
          <w:rFonts w:ascii="Arial" w:hAnsi="Arial" w:cs="Arial"/>
          <w:iCs/>
          <w:sz w:val="16"/>
          <w:szCs w:val="16"/>
        </w:rPr>
        <w:t xml:space="preserve"> be run</w:t>
      </w:r>
      <w:r w:rsidR="00426094">
        <w:rPr>
          <w:rFonts w:ascii="Arial" w:hAnsi="Arial" w:cs="Arial"/>
          <w:iCs/>
          <w:sz w:val="16"/>
          <w:szCs w:val="16"/>
        </w:rPr>
        <w:t>.</w:t>
      </w:r>
    </w:p>
    <w:p w14:paraId="12484E70" w14:textId="4EE7DEB3" w:rsidR="001B56DC" w:rsidRPr="00AC5065" w:rsidRDefault="001B56DC" w:rsidP="00372E15">
      <w:pPr>
        <w:pStyle w:val="Heading2"/>
      </w:pPr>
      <w:r w:rsidRPr="00AC5065">
        <w:t xml:space="preserve">Simple usage, with multiple testcases </w:t>
      </w:r>
    </w:p>
    <w:p w14:paraId="5F50FFCA" w14:textId="77777777" w:rsidR="000B6204" w:rsidRPr="00AC5065" w:rsidRDefault="000B6204" w:rsidP="001B56DC">
      <w:pPr>
        <w:rPr>
          <w:rFonts w:ascii="Arial" w:hAnsi="Arial" w:cs="Arial"/>
          <w:iCs/>
          <w:sz w:val="16"/>
          <w:szCs w:val="16"/>
        </w:rPr>
      </w:pPr>
      <w:r w:rsidRPr="00AC5065">
        <w:rPr>
          <w:rFonts w:ascii="Arial" w:hAnsi="Arial" w:cs="Arial"/>
          <w:iCs/>
          <w:sz w:val="16"/>
          <w:szCs w:val="16"/>
        </w:rPr>
        <w:t>Many verification systems will have multiple testcases per DUT. If so, the above simplest approach is not possible.</w:t>
      </w:r>
    </w:p>
    <w:p w14:paraId="5CC8CC6A" w14:textId="0DF162B3" w:rsidR="008E122C" w:rsidRPr="00AC5065" w:rsidRDefault="000B6204" w:rsidP="001B56DC">
      <w:pPr>
        <w:rPr>
          <w:rFonts w:ascii="Arial" w:hAnsi="Arial" w:cs="Arial"/>
          <w:iCs/>
          <w:sz w:val="16"/>
          <w:szCs w:val="16"/>
        </w:rPr>
      </w:pPr>
      <w:r w:rsidRPr="00AC5065">
        <w:rPr>
          <w:rFonts w:ascii="Arial" w:hAnsi="Arial" w:cs="Arial"/>
          <w:iCs/>
          <w:sz w:val="16"/>
          <w:szCs w:val="16"/>
        </w:rPr>
        <w:t xml:space="preserve">However, if your tests are split on multiple testcases, but with no requirement </w:t>
      </w:r>
      <w:r w:rsidR="00953C03">
        <w:rPr>
          <w:rFonts w:ascii="Arial" w:hAnsi="Arial" w:cs="Arial"/>
          <w:iCs/>
          <w:sz w:val="16"/>
          <w:szCs w:val="16"/>
        </w:rPr>
        <w:t xml:space="preserve">as </w:t>
      </w:r>
      <w:r w:rsidRPr="00AC5065">
        <w:rPr>
          <w:rFonts w:ascii="Arial" w:hAnsi="Arial" w:cs="Arial"/>
          <w:iCs/>
          <w:sz w:val="16"/>
          <w:szCs w:val="16"/>
        </w:rPr>
        <w:t>to which testcase tests what, then you can apply almost the same simple approach as the simplest case above.</w:t>
      </w:r>
    </w:p>
    <w:p w14:paraId="28D17692" w14:textId="0CD79BEC" w:rsidR="000B6204" w:rsidRPr="00AC5065" w:rsidRDefault="000B6204" w:rsidP="001B56DC">
      <w:pPr>
        <w:rPr>
          <w:rFonts w:ascii="Arial" w:hAnsi="Arial" w:cs="Arial"/>
          <w:iCs/>
          <w:sz w:val="16"/>
          <w:szCs w:val="16"/>
        </w:rPr>
      </w:pPr>
    </w:p>
    <w:p w14:paraId="1E547F1B" w14:textId="4843C732" w:rsidR="00E14B5E" w:rsidRPr="00AC5065" w:rsidRDefault="000B6204" w:rsidP="001B56DC">
      <w:pPr>
        <w:rPr>
          <w:rFonts w:ascii="Arial" w:hAnsi="Arial" w:cs="Arial"/>
          <w:iCs/>
          <w:sz w:val="16"/>
          <w:szCs w:val="16"/>
        </w:rPr>
      </w:pPr>
      <w:r w:rsidRPr="00AC5065">
        <w:rPr>
          <w:rFonts w:ascii="Arial" w:hAnsi="Arial" w:cs="Arial"/>
          <w:iCs/>
          <w:sz w:val="16"/>
          <w:szCs w:val="16"/>
        </w:rPr>
        <w:t>For this scenario</w:t>
      </w:r>
      <w:r w:rsidR="00E14B5E" w:rsidRPr="00AC5065">
        <w:rPr>
          <w:rFonts w:ascii="Arial" w:hAnsi="Arial" w:cs="Arial"/>
          <w:iCs/>
          <w:sz w:val="16"/>
          <w:szCs w:val="16"/>
        </w:rPr>
        <w:t>, there will be two or more testcases, and so you will have to run all relevant testcases. There will of course still be only a single Requirement list.</w:t>
      </w:r>
    </w:p>
    <w:p w14:paraId="72EAC66C" w14:textId="68149557" w:rsidR="00E14B5E" w:rsidRDefault="00E14B5E" w:rsidP="001B56DC">
      <w:pPr>
        <w:rPr>
          <w:rFonts w:ascii="Arial" w:hAnsi="Arial" w:cs="Arial"/>
          <w:iCs/>
          <w:sz w:val="16"/>
          <w:szCs w:val="16"/>
        </w:rPr>
      </w:pPr>
      <w:r w:rsidRPr="00AC5065">
        <w:rPr>
          <w:rFonts w:ascii="Arial" w:hAnsi="Arial" w:cs="Arial"/>
          <w:iCs/>
          <w:sz w:val="16"/>
          <w:szCs w:val="16"/>
        </w:rPr>
        <w:t xml:space="preserve">For every single testcase the same set of commands will be applied – with </w:t>
      </w:r>
      <w:proofErr w:type="spellStart"/>
      <w:r w:rsidR="003B4F42" w:rsidRPr="00AC5065">
        <w:rPr>
          <w:rFonts w:ascii="Arial" w:hAnsi="Arial" w:cs="Arial"/>
          <w:iCs/>
          <w:sz w:val="16"/>
          <w:szCs w:val="16"/>
        </w:rPr>
        <w:t>initialize_req_</w:t>
      </w:r>
      <w:proofErr w:type="gramStart"/>
      <w:r w:rsidR="003B4F42" w:rsidRPr="00AC5065">
        <w:rPr>
          <w:rFonts w:ascii="Arial" w:hAnsi="Arial" w:cs="Arial"/>
          <w:iCs/>
          <w:sz w:val="16"/>
          <w:szCs w:val="16"/>
        </w:rPr>
        <w:t>cov</w:t>
      </w:r>
      <w:proofErr w:type="spellEnd"/>
      <w:r w:rsidRPr="00AC5065">
        <w:rPr>
          <w:rFonts w:ascii="Arial" w:hAnsi="Arial" w:cs="Arial"/>
          <w:iCs/>
          <w:sz w:val="16"/>
          <w:szCs w:val="16"/>
        </w:rPr>
        <w:t>(</w:t>
      </w:r>
      <w:proofErr w:type="gramEnd"/>
      <w:r w:rsidRPr="00AC5065">
        <w:rPr>
          <w:rFonts w:ascii="Arial" w:hAnsi="Arial" w:cs="Arial"/>
          <w:iCs/>
          <w:sz w:val="16"/>
          <w:szCs w:val="16"/>
        </w:rPr>
        <w:t xml:space="preserve">), one or more </w:t>
      </w:r>
      <w:proofErr w:type="spellStart"/>
      <w:r w:rsidR="000F348C">
        <w:rPr>
          <w:rFonts w:ascii="Arial" w:hAnsi="Arial" w:cs="Arial"/>
          <w:iCs/>
          <w:sz w:val="16"/>
          <w:szCs w:val="16"/>
        </w:rPr>
        <w:t>tick_off</w:t>
      </w:r>
      <w:r w:rsidR="00BB75FC" w:rsidRPr="00AC5065">
        <w:rPr>
          <w:rFonts w:ascii="Arial" w:hAnsi="Arial" w:cs="Arial"/>
          <w:iCs/>
          <w:sz w:val="16"/>
          <w:szCs w:val="16"/>
        </w:rPr>
        <w:t>_req_cov</w:t>
      </w:r>
      <w:proofErr w:type="spellEnd"/>
      <w:r w:rsidRPr="00AC5065">
        <w:rPr>
          <w:rFonts w:ascii="Arial" w:hAnsi="Arial" w:cs="Arial"/>
          <w:iCs/>
          <w:sz w:val="16"/>
          <w:szCs w:val="16"/>
        </w:rPr>
        <w:t xml:space="preserve">(), and </w:t>
      </w:r>
      <w:proofErr w:type="spellStart"/>
      <w:r w:rsidR="003B4F42" w:rsidRPr="00AC5065">
        <w:rPr>
          <w:rFonts w:ascii="Arial" w:hAnsi="Arial" w:cs="Arial"/>
          <w:iCs/>
          <w:sz w:val="16"/>
          <w:szCs w:val="16"/>
        </w:rPr>
        <w:t>finalize_req_cov</w:t>
      </w:r>
      <w:proofErr w:type="spellEnd"/>
      <w:r w:rsidRPr="00AC5065">
        <w:rPr>
          <w:rFonts w:ascii="Arial" w:hAnsi="Arial" w:cs="Arial"/>
          <w:iCs/>
          <w:sz w:val="16"/>
          <w:szCs w:val="16"/>
        </w:rPr>
        <w:t xml:space="preserve">(). The only thing to remember here is that </w:t>
      </w:r>
      <w:proofErr w:type="spellStart"/>
      <w:r w:rsidR="003B4F42" w:rsidRPr="00AC5065">
        <w:rPr>
          <w:rFonts w:ascii="Arial" w:hAnsi="Arial" w:cs="Arial"/>
          <w:iCs/>
          <w:sz w:val="16"/>
          <w:szCs w:val="16"/>
        </w:rPr>
        <w:t>initialize_req_</w:t>
      </w:r>
      <w:proofErr w:type="gramStart"/>
      <w:r w:rsidR="003B4F42" w:rsidRPr="00AC5065">
        <w:rPr>
          <w:rFonts w:ascii="Arial" w:hAnsi="Arial" w:cs="Arial"/>
          <w:iCs/>
          <w:sz w:val="16"/>
          <w:szCs w:val="16"/>
        </w:rPr>
        <w:t>cov</w:t>
      </w:r>
      <w:proofErr w:type="spellEnd"/>
      <w:r w:rsidRPr="00AC5065">
        <w:rPr>
          <w:rFonts w:ascii="Arial" w:hAnsi="Arial" w:cs="Arial"/>
          <w:iCs/>
          <w:sz w:val="16"/>
          <w:szCs w:val="16"/>
        </w:rPr>
        <w:t>(</w:t>
      </w:r>
      <w:proofErr w:type="gramEnd"/>
      <w:r w:rsidRPr="00AC5065">
        <w:rPr>
          <w:rFonts w:ascii="Arial" w:hAnsi="Arial" w:cs="Arial"/>
          <w:iCs/>
          <w:sz w:val="16"/>
          <w:szCs w:val="16"/>
        </w:rPr>
        <w:t xml:space="preserve">) has to specify separate </w:t>
      </w:r>
      <w:r w:rsidR="004C40F1">
        <w:rPr>
          <w:rFonts w:ascii="Arial" w:hAnsi="Arial" w:cs="Arial"/>
          <w:iCs/>
          <w:sz w:val="16"/>
          <w:szCs w:val="16"/>
        </w:rPr>
        <w:t>Partial coverage</w:t>
      </w:r>
      <w:r w:rsidR="0089778D" w:rsidRPr="00AC5065">
        <w:rPr>
          <w:rFonts w:ascii="Arial" w:hAnsi="Arial" w:cs="Arial"/>
          <w:iCs/>
          <w:sz w:val="16"/>
          <w:szCs w:val="16"/>
        </w:rPr>
        <w:t xml:space="preserve"> file</w:t>
      </w:r>
      <w:r w:rsidRPr="00AC5065">
        <w:rPr>
          <w:rFonts w:ascii="Arial" w:hAnsi="Arial" w:cs="Arial"/>
          <w:iCs/>
          <w:sz w:val="16"/>
          <w:szCs w:val="16"/>
        </w:rPr>
        <w:t xml:space="preserve">s for each testcase. Hence, after simulation you should end up with as many </w:t>
      </w:r>
      <w:r w:rsidR="004C40F1">
        <w:rPr>
          <w:rFonts w:ascii="Arial" w:hAnsi="Arial" w:cs="Arial"/>
          <w:iCs/>
          <w:sz w:val="16"/>
          <w:szCs w:val="16"/>
        </w:rPr>
        <w:t>Partial coverage</w:t>
      </w:r>
      <w:r w:rsidR="0089778D" w:rsidRPr="00AC5065">
        <w:rPr>
          <w:rFonts w:ascii="Arial" w:hAnsi="Arial" w:cs="Arial"/>
          <w:iCs/>
          <w:sz w:val="16"/>
          <w:szCs w:val="16"/>
        </w:rPr>
        <w:t xml:space="preserve"> file</w:t>
      </w:r>
      <w:r w:rsidRPr="00AC5065">
        <w:rPr>
          <w:rFonts w:ascii="Arial" w:hAnsi="Arial" w:cs="Arial"/>
          <w:iCs/>
          <w:sz w:val="16"/>
          <w:szCs w:val="16"/>
        </w:rPr>
        <w:t>s as testcases</w:t>
      </w:r>
    </w:p>
    <w:p w14:paraId="4F79AAAF" w14:textId="0995D7E4" w:rsidR="00C46C7D" w:rsidRDefault="00C46C7D" w:rsidP="001B56DC">
      <w:pPr>
        <w:rPr>
          <w:rFonts w:ascii="Arial" w:hAnsi="Arial" w:cs="Arial"/>
          <w:iCs/>
          <w:sz w:val="16"/>
          <w:szCs w:val="16"/>
        </w:rPr>
      </w:pPr>
    </w:p>
    <w:p w14:paraId="5487F0E9" w14:textId="62F1C3B2" w:rsidR="00C46C7D" w:rsidRPr="00AC5065" w:rsidRDefault="00C46C7D" w:rsidP="001B56DC">
      <w:pPr>
        <w:rPr>
          <w:rFonts w:ascii="Arial" w:hAnsi="Arial" w:cs="Arial"/>
          <w:iCs/>
          <w:sz w:val="16"/>
          <w:szCs w:val="16"/>
        </w:rPr>
      </w:pPr>
      <w:r>
        <w:rPr>
          <w:rFonts w:ascii="Arial" w:hAnsi="Arial" w:cs="Arial"/>
          <w:iCs/>
          <w:sz w:val="16"/>
          <w:szCs w:val="16"/>
        </w:rPr>
        <w:t xml:space="preserve">Note: </w:t>
      </w:r>
      <w:ins w:id="164" w:author="Author">
        <w:r w:rsidR="006D51B4">
          <w:rPr>
            <w:rFonts w:ascii="Arial" w:hAnsi="Arial" w:cs="Arial"/>
            <w:iCs/>
            <w:sz w:val="16"/>
            <w:szCs w:val="16"/>
          </w:rPr>
          <w:t xml:space="preserve">it </w:t>
        </w:r>
      </w:ins>
      <w:del w:id="165" w:author="Author">
        <w:r w:rsidR="000F348C" w:rsidDel="006D51B4">
          <w:rPr>
            <w:rFonts w:ascii="Arial" w:hAnsi="Arial" w:cs="Arial"/>
            <w:iCs/>
            <w:sz w:val="16"/>
            <w:szCs w:val="16"/>
          </w:rPr>
          <w:delText>tick_off</w:delText>
        </w:r>
        <w:r w:rsidDel="006D51B4">
          <w:rPr>
            <w:rFonts w:ascii="Arial" w:hAnsi="Arial" w:cs="Arial"/>
            <w:iCs/>
            <w:sz w:val="16"/>
            <w:szCs w:val="16"/>
          </w:rPr>
          <w:delText xml:space="preserve">_req_cov() </w:delText>
        </w:r>
        <w:r w:rsidR="00DF4325" w:rsidDel="006D51B4">
          <w:rPr>
            <w:rFonts w:ascii="Arial" w:hAnsi="Arial" w:cs="Arial"/>
            <w:iCs/>
            <w:sz w:val="16"/>
            <w:szCs w:val="16"/>
          </w:rPr>
          <w:delText xml:space="preserve">will as default use the testcase name specified </w:delText>
        </w:r>
        <w:r w:rsidR="00294385" w:rsidDel="006D51B4">
          <w:rPr>
            <w:rFonts w:ascii="Arial" w:hAnsi="Arial" w:cs="Arial"/>
            <w:iCs/>
            <w:sz w:val="16"/>
            <w:szCs w:val="16"/>
          </w:rPr>
          <w:delText>with initialize_req</w:delText>
        </w:r>
        <w:r w:rsidR="001A595C" w:rsidDel="006D51B4">
          <w:rPr>
            <w:rFonts w:ascii="Arial" w:hAnsi="Arial" w:cs="Arial"/>
            <w:iCs/>
            <w:sz w:val="16"/>
            <w:szCs w:val="16"/>
          </w:rPr>
          <w:delText>_cov</w:delText>
        </w:r>
        <w:r w:rsidR="00294385" w:rsidDel="006D51B4">
          <w:rPr>
            <w:rFonts w:ascii="Arial" w:hAnsi="Arial" w:cs="Arial"/>
            <w:iCs/>
            <w:sz w:val="16"/>
            <w:szCs w:val="16"/>
          </w:rPr>
          <w:delText>()</w:delText>
        </w:r>
        <w:r w:rsidR="00DF4325" w:rsidDel="006D51B4">
          <w:rPr>
            <w:rFonts w:ascii="Arial" w:hAnsi="Arial" w:cs="Arial"/>
            <w:iCs/>
            <w:sz w:val="16"/>
            <w:szCs w:val="16"/>
          </w:rPr>
          <w:delText xml:space="preserve"> when writing to the </w:delText>
        </w:r>
        <w:r w:rsidR="004C40F1" w:rsidDel="006D51B4">
          <w:rPr>
            <w:rFonts w:ascii="Arial" w:hAnsi="Arial" w:cs="Arial"/>
            <w:iCs/>
            <w:sz w:val="16"/>
            <w:szCs w:val="16"/>
          </w:rPr>
          <w:delText>partial coverage</w:delText>
        </w:r>
        <w:r w:rsidR="00DF4325" w:rsidDel="006D51B4">
          <w:rPr>
            <w:rFonts w:ascii="Arial" w:hAnsi="Arial" w:cs="Arial"/>
            <w:iCs/>
            <w:sz w:val="16"/>
            <w:szCs w:val="16"/>
          </w:rPr>
          <w:delText xml:space="preserve"> file. It is however possible to specify a dedicated testcase name as a parameter to </w:delText>
        </w:r>
        <w:r w:rsidR="000F348C" w:rsidDel="006D51B4">
          <w:rPr>
            <w:rFonts w:ascii="Arial" w:hAnsi="Arial" w:cs="Arial"/>
            <w:iCs/>
            <w:sz w:val="16"/>
            <w:szCs w:val="16"/>
          </w:rPr>
          <w:delText>tick_off</w:delText>
        </w:r>
        <w:r w:rsidR="00DF4325" w:rsidDel="006D51B4">
          <w:rPr>
            <w:rFonts w:ascii="Arial" w:hAnsi="Arial" w:cs="Arial"/>
            <w:iCs/>
            <w:sz w:val="16"/>
            <w:szCs w:val="16"/>
          </w:rPr>
          <w:delText>_req_cov()</w:delText>
        </w:r>
        <w:r w:rsidR="000C2546" w:rsidDel="006D51B4">
          <w:rPr>
            <w:rFonts w:ascii="Arial" w:hAnsi="Arial" w:cs="Arial"/>
            <w:iCs/>
            <w:sz w:val="16"/>
            <w:szCs w:val="16"/>
          </w:rPr>
          <w:delText xml:space="preserve">. If this </w:delText>
        </w:r>
        <w:r w:rsidR="00294385" w:rsidDel="006D51B4">
          <w:rPr>
            <w:rFonts w:ascii="Arial" w:hAnsi="Arial" w:cs="Arial"/>
            <w:iCs/>
            <w:sz w:val="16"/>
            <w:szCs w:val="16"/>
          </w:rPr>
          <w:delText xml:space="preserve">testcase name </w:delText>
        </w:r>
        <w:r w:rsidR="000C2546" w:rsidDel="006D51B4">
          <w:rPr>
            <w:rFonts w:ascii="Arial" w:hAnsi="Arial" w:cs="Arial"/>
            <w:iCs/>
            <w:sz w:val="16"/>
            <w:szCs w:val="16"/>
          </w:rPr>
          <w:delText>is different from the testcase name already specified by initialize_req</w:delText>
        </w:r>
        <w:r w:rsidR="001A595C" w:rsidDel="006D51B4">
          <w:rPr>
            <w:rFonts w:ascii="Arial" w:hAnsi="Arial" w:cs="Arial"/>
            <w:iCs/>
            <w:sz w:val="16"/>
            <w:szCs w:val="16"/>
          </w:rPr>
          <w:delText>_cov</w:delText>
        </w:r>
        <w:r w:rsidR="000C2546" w:rsidDel="006D51B4">
          <w:rPr>
            <w:rFonts w:ascii="Arial" w:hAnsi="Arial" w:cs="Arial"/>
            <w:iCs/>
            <w:sz w:val="16"/>
            <w:szCs w:val="16"/>
          </w:rPr>
          <w:delText xml:space="preserve">(), then </w:delText>
        </w:r>
        <w:r w:rsidR="00294385" w:rsidDel="006D51B4">
          <w:rPr>
            <w:rFonts w:ascii="Arial" w:hAnsi="Arial" w:cs="Arial"/>
            <w:iCs/>
            <w:sz w:val="16"/>
            <w:szCs w:val="16"/>
          </w:rPr>
          <w:delText xml:space="preserve">this testcase name is </w:delText>
        </w:r>
        <w:r w:rsidR="00DF4325" w:rsidDel="006D51B4">
          <w:rPr>
            <w:rFonts w:ascii="Arial" w:hAnsi="Arial" w:cs="Arial"/>
            <w:iCs/>
            <w:sz w:val="16"/>
            <w:szCs w:val="16"/>
          </w:rPr>
          <w:delText xml:space="preserve">used when logging that specific requirement to the </w:delText>
        </w:r>
        <w:r w:rsidR="004C40F1" w:rsidDel="006D51B4">
          <w:rPr>
            <w:rFonts w:ascii="Arial" w:hAnsi="Arial" w:cs="Arial"/>
            <w:iCs/>
            <w:sz w:val="16"/>
            <w:szCs w:val="16"/>
          </w:rPr>
          <w:delText>partial coverage</w:delText>
        </w:r>
        <w:r w:rsidR="00DF4325" w:rsidDel="006D51B4">
          <w:rPr>
            <w:rFonts w:ascii="Arial" w:hAnsi="Arial" w:cs="Arial"/>
            <w:iCs/>
            <w:sz w:val="16"/>
            <w:szCs w:val="16"/>
          </w:rPr>
          <w:delText xml:space="preserve"> file. All following </w:delText>
        </w:r>
        <w:r w:rsidR="000F348C" w:rsidDel="006D51B4">
          <w:rPr>
            <w:rFonts w:ascii="Arial" w:hAnsi="Arial" w:cs="Arial"/>
            <w:iCs/>
            <w:sz w:val="16"/>
            <w:szCs w:val="16"/>
          </w:rPr>
          <w:delText>tick_off</w:delText>
        </w:r>
        <w:r w:rsidR="00DF4325" w:rsidDel="006D51B4">
          <w:rPr>
            <w:rFonts w:ascii="Arial" w:hAnsi="Arial" w:cs="Arial"/>
            <w:iCs/>
            <w:sz w:val="16"/>
            <w:szCs w:val="16"/>
          </w:rPr>
          <w:delText>_req_cov() with no testcase name specified will again use the name given with initialize_req</w:delText>
        </w:r>
        <w:r w:rsidR="001A595C" w:rsidDel="006D51B4">
          <w:rPr>
            <w:rFonts w:ascii="Arial" w:hAnsi="Arial" w:cs="Arial"/>
            <w:iCs/>
            <w:sz w:val="16"/>
            <w:szCs w:val="16"/>
          </w:rPr>
          <w:delText>_cov</w:delText>
        </w:r>
        <w:r w:rsidR="00DF4325" w:rsidDel="006D51B4">
          <w:rPr>
            <w:rFonts w:ascii="Arial" w:hAnsi="Arial" w:cs="Arial"/>
            <w:iCs/>
            <w:sz w:val="16"/>
            <w:szCs w:val="16"/>
          </w:rPr>
          <w:delText xml:space="preserve">(). The </w:delText>
        </w:r>
        <w:r w:rsidR="004C40F1" w:rsidDel="006D51B4">
          <w:rPr>
            <w:rFonts w:ascii="Arial" w:hAnsi="Arial" w:cs="Arial"/>
            <w:iCs/>
            <w:sz w:val="16"/>
            <w:szCs w:val="16"/>
          </w:rPr>
          <w:delText>partial coverage</w:delText>
        </w:r>
        <w:r w:rsidR="00DF4325" w:rsidDel="006D51B4">
          <w:rPr>
            <w:rFonts w:ascii="Arial" w:hAnsi="Arial" w:cs="Arial"/>
            <w:iCs/>
            <w:sz w:val="16"/>
            <w:szCs w:val="16"/>
          </w:rPr>
          <w:delText xml:space="preserve"> file may in other words include references to both itself and other testcase names.</w:delText>
        </w:r>
        <w:r w:rsidR="0057200A" w:rsidDel="006D51B4">
          <w:rPr>
            <w:rFonts w:ascii="Arial" w:hAnsi="Arial" w:cs="Arial"/>
            <w:iCs/>
            <w:sz w:val="16"/>
            <w:szCs w:val="16"/>
          </w:rPr>
          <w:delText xml:space="preserve">  It </w:delText>
        </w:r>
      </w:del>
      <w:r w:rsidR="0057200A">
        <w:rPr>
          <w:rFonts w:ascii="Arial" w:hAnsi="Arial" w:cs="Arial"/>
          <w:iCs/>
          <w:sz w:val="16"/>
          <w:szCs w:val="16"/>
        </w:rPr>
        <w:t>is</w:t>
      </w:r>
      <w:del w:id="166" w:author="Author">
        <w:r w:rsidR="0057200A" w:rsidDel="006D51B4">
          <w:rPr>
            <w:rFonts w:ascii="Arial" w:hAnsi="Arial" w:cs="Arial"/>
            <w:iCs/>
            <w:sz w:val="16"/>
            <w:szCs w:val="16"/>
          </w:rPr>
          <w:delText xml:space="preserve"> also</w:delText>
        </w:r>
      </w:del>
      <w:r w:rsidR="0057200A">
        <w:rPr>
          <w:rFonts w:ascii="Arial" w:hAnsi="Arial" w:cs="Arial"/>
          <w:iCs/>
          <w:sz w:val="16"/>
          <w:szCs w:val="16"/>
        </w:rPr>
        <w:t xml:space="preserve"> possible inside a test sequencer to execute </w:t>
      </w:r>
      <w:proofErr w:type="spellStart"/>
      <w:r w:rsidR="0057200A">
        <w:rPr>
          <w:rFonts w:ascii="Arial" w:hAnsi="Arial" w:cs="Arial"/>
          <w:iCs/>
          <w:sz w:val="16"/>
          <w:szCs w:val="16"/>
        </w:rPr>
        <w:t>initialize_req</w:t>
      </w:r>
      <w:r w:rsidR="001A595C">
        <w:rPr>
          <w:rFonts w:ascii="Arial" w:hAnsi="Arial" w:cs="Arial"/>
          <w:iCs/>
          <w:sz w:val="16"/>
          <w:szCs w:val="16"/>
        </w:rPr>
        <w:t>_cov</w:t>
      </w:r>
      <w:proofErr w:type="spellEnd"/>
      <w:r w:rsidR="0057200A">
        <w:rPr>
          <w:rFonts w:ascii="Arial" w:hAnsi="Arial" w:cs="Arial"/>
          <w:iCs/>
          <w:sz w:val="16"/>
          <w:szCs w:val="16"/>
        </w:rPr>
        <w:t xml:space="preserve">() multiple times, but only when the previous </w:t>
      </w:r>
      <w:proofErr w:type="spellStart"/>
      <w:r w:rsidR="0057200A">
        <w:rPr>
          <w:rFonts w:ascii="Arial" w:hAnsi="Arial" w:cs="Arial"/>
          <w:iCs/>
          <w:sz w:val="16"/>
          <w:szCs w:val="16"/>
        </w:rPr>
        <w:t>initialize_req</w:t>
      </w:r>
      <w:r w:rsidR="001A595C">
        <w:rPr>
          <w:rFonts w:ascii="Arial" w:hAnsi="Arial" w:cs="Arial"/>
          <w:iCs/>
          <w:sz w:val="16"/>
          <w:szCs w:val="16"/>
        </w:rPr>
        <w:t>_cov</w:t>
      </w:r>
      <w:proofErr w:type="spellEnd"/>
      <w:r w:rsidR="0057200A">
        <w:rPr>
          <w:rFonts w:ascii="Arial" w:hAnsi="Arial" w:cs="Arial"/>
          <w:iCs/>
          <w:sz w:val="16"/>
          <w:szCs w:val="16"/>
        </w:rPr>
        <w:t>() has be</w:t>
      </w:r>
      <w:r w:rsidR="00953C03">
        <w:rPr>
          <w:rFonts w:ascii="Arial" w:hAnsi="Arial" w:cs="Arial"/>
          <w:iCs/>
          <w:sz w:val="16"/>
          <w:szCs w:val="16"/>
        </w:rPr>
        <w:t>en</w:t>
      </w:r>
      <w:r w:rsidR="0057200A">
        <w:rPr>
          <w:rFonts w:ascii="Arial" w:hAnsi="Arial" w:cs="Arial"/>
          <w:iCs/>
          <w:sz w:val="16"/>
          <w:szCs w:val="16"/>
        </w:rPr>
        <w:t xml:space="preserve"> terminated with </w:t>
      </w:r>
      <w:proofErr w:type="spellStart"/>
      <w:r w:rsidR="0057200A">
        <w:rPr>
          <w:rFonts w:ascii="Arial" w:hAnsi="Arial" w:cs="Arial"/>
          <w:iCs/>
          <w:sz w:val="16"/>
          <w:szCs w:val="16"/>
        </w:rPr>
        <w:t>finalize_req_cov</w:t>
      </w:r>
      <w:proofErr w:type="spellEnd"/>
      <w:r w:rsidR="0057200A">
        <w:rPr>
          <w:rFonts w:ascii="Arial" w:hAnsi="Arial" w:cs="Arial"/>
          <w:iCs/>
          <w:sz w:val="16"/>
          <w:szCs w:val="16"/>
        </w:rPr>
        <w:t>().</w:t>
      </w:r>
      <w:r w:rsidR="00FA0E9D">
        <w:rPr>
          <w:rFonts w:ascii="Arial" w:hAnsi="Arial" w:cs="Arial"/>
          <w:iCs/>
          <w:sz w:val="16"/>
          <w:szCs w:val="16"/>
        </w:rPr>
        <w:t xml:space="preserve">  If multiple initialize… &amp; finalize… these should operate on different </w:t>
      </w:r>
      <w:r w:rsidR="004C40F1">
        <w:rPr>
          <w:rFonts w:ascii="Arial" w:hAnsi="Arial" w:cs="Arial"/>
          <w:iCs/>
          <w:sz w:val="16"/>
          <w:szCs w:val="16"/>
        </w:rPr>
        <w:t>partial coverage</w:t>
      </w:r>
      <w:r w:rsidR="00FA0E9D">
        <w:rPr>
          <w:rFonts w:ascii="Arial" w:hAnsi="Arial" w:cs="Arial"/>
          <w:iCs/>
          <w:sz w:val="16"/>
          <w:szCs w:val="16"/>
        </w:rPr>
        <w:t xml:space="preserve"> files to avoid overwriting the previous section.</w:t>
      </w:r>
    </w:p>
    <w:p w14:paraId="0EB16BFE" w14:textId="7F7DE11B" w:rsidR="00E14B5E" w:rsidRPr="00AC5065" w:rsidRDefault="00FA0E9D" w:rsidP="001B56DC">
      <w:pPr>
        <w:rPr>
          <w:rFonts w:ascii="Arial" w:hAnsi="Arial" w:cs="Arial"/>
          <w:iCs/>
          <w:sz w:val="16"/>
          <w:szCs w:val="16"/>
        </w:rPr>
      </w:pPr>
      <w:r>
        <w:rPr>
          <w:rFonts w:ascii="Arial" w:hAnsi="Arial" w:cs="Arial"/>
          <w:iCs/>
          <w:sz w:val="16"/>
          <w:szCs w:val="16"/>
        </w:rPr>
        <w:t xml:space="preserve">  </w:t>
      </w:r>
    </w:p>
    <w:p w14:paraId="16B2F25E" w14:textId="73192493" w:rsidR="00E14B5E" w:rsidRPr="00AC5065" w:rsidRDefault="00E14B5E" w:rsidP="001B56DC">
      <w:pPr>
        <w:rPr>
          <w:rFonts w:ascii="Arial" w:hAnsi="Arial" w:cs="Arial"/>
          <w:iCs/>
          <w:sz w:val="16"/>
          <w:szCs w:val="16"/>
        </w:rPr>
      </w:pPr>
      <w:r w:rsidRPr="00AC5065">
        <w:rPr>
          <w:rFonts w:ascii="Arial" w:hAnsi="Arial" w:cs="Arial"/>
          <w:iCs/>
          <w:sz w:val="16"/>
          <w:szCs w:val="16"/>
        </w:rPr>
        <w:t xml:space="preserve">The </w:t>
      </w:r>
      <w:r w:rsidR="004109F5">
        <w:rPr>
          <w:rFonts w:ascii="Arial" w:hAnsi="Arial" w:cs="Arial"/>
          <w:iCs/>
          <w:sz w:val="16"/>
          <w:szCs w:val="16"/>
        </w:rPr>
        <w:t>Python</w:t>
      </w:r>
      <w:r w:rsidRPr="00AC5065">
        <w:rPr>
          <w:rFonts w:ascii="Arial" w:hAnsi="Arial" w:cs="Arial"/>
          <w:iCs/>
          <w:sz w:val="16"/>
          <w:szCs w:val="16"/>
        </w:rPr>
        <w:t xml:space="preserve"> script run_spec_cov.py will be run in the same way as </w:t>
      </w:r>
      <w:proofErr w:type="gramStart"/>
      <w:r w:rsidRPr="00AC5065">
        <w:rPr>
          <w:rFonts w:ascii="Arial" w:hAnsi="Arial" w:cs="Arial"/>
          <w:iCs/>
          <w:sz w:val="16"/>
          <w:szCs w:val="16"/>
        </w:rPr>
        <w:t>before, but</w:t>
      </w:r>
      <w:proofErr w:type="gramEnd"/>
      <w:r w:rsidRPr="00AC5065">
        <w:rPr>
          <w:rFonts w:ascii="Arial" w:hAnsi="Arial" w:cs="Arial"/>
          <w:iCs/>
          <w:sz w:val="16"/>
          <w:szCs w:val="16"/>
        </w:rPr>
        <w:t xml:space="preserve"> needs to be given a list of all the relevant </w:t>
      </w:r>
      <w:r w:rsidR="004C40F1">
        <w:rPr>
          <w:rFonts w:ascii="Arial" w:hAnsi="Arial" w:cs="Arial"/>
          <w:iCs/>
          <w:sz w:val="16"/>
          <w:szCs w:val="16"/>
        </w:rPr>
        <w:t>Partial coverage</w:t>
      </w:r>
      <w:r w:rsidR="0089778D" w:rsidRPr="00AC5065">
        <w:rPr>
          <w:rFonts w:ascii="Arial" w:hAnsi="Arial" w:cs="Arial"/>
          <w:iCs/>
          <w:sz w:val="16"/>
          <w:szCs w:val="16"/>
        </w:rPr>
        <w:t xml:space="preserve"> file</w:t>
      </w:r>
      <w:r w:rsidRPr="00AC5065">
        <w:rPr>
          <w:rFonts w:ascii="Arial" w:hAnsi="Arial" w:cs="Arial"/>
          <w:iCs/>
          <w:sz w:val="16"/>
          <w:szCs w:val="16"/>
        </w:rPr>
        <w:t>s.</w:t>
      </w:r>
    </w:p>
    <w:p w14:paraId="391DE482" w14:textId="0748615B" w:rsidR="001B56DC" w:rsidRPr="00AC5065" w:rsidRDefault="00E14B5E" w:rsidP="001B56DC">
      <w:pPr>
        <w:rPr>
          <w:rFonts w:ascii="Arial" w:hAnsi="Arial" w:cs="Arial"/>
          <w:iCs/>
          <w:sz w:val="16"/>
          <w:szCs w:val="16"/>
        </w:rPr>
      </w:pPr>
      <w:r w:rsidRPr="00AC5065">
        <w:rPr>
          <w:rFonts w:ascii="Arial" w:hAnsi="Arial" w:cs="Arial"/>
          <w:iCs/>
          <w:sz w:val="16"/>
          <w:szCs w:val="16"/>
        </w:rPr>
        <w:t xml:space="preserve">Then the </w:t>
      </w:r>
      <w:r w:rsidR="0089778D" w:rsidRPr="00AC5065">
        <w:rPr>
          <w:rFonts w:ascii="Arial" w:hAnsi="Arial" w:cs="Arial"/>
          <w:iCs/>
          <w:sz w:val="16"/>
          <w:szCs w:val="16"/>
        </w:rPr>
        <w:t>Specification coverage</w:t>
      </w:r>
      <w:r w:rsidRPr="00AC5065">
        <w:rPr>
          <w:rFonts w:ascii="Arial" w:hAnsi="Arial" w:cs="Arial"/>
          <w:iCs/>
          <w:sz w:val="16"/>
          <w:szCs w:val="16"/>
        </w:rPr>
        <w:t xml:space="preserve"> is generated exactly as before.</w:t>
      </w:r>
    </w:p>
    <w:p w14:paraId="0F0AD737" w14:textId="56AFF757" w:rsidR="00AA5045" w:rsidRPr="00AC5065" w:rsidRDefault="00AA5045" w:rsidP="00372E15">
      <w:pPr>
        <w:pStyle w:val="Heading2"/>
      </w:pPr>
      <w:bookmarkStart w:id="167" w:name="_Ref31375218"/>
      <w:r w:rsidRPr="00AC5065">
        <w:t xml:space="preserve">Multiple testcases – with strict </w:t>
      </w:r>
      <w:r w:rsidR="000E7C14" w:rsidRPr="00AC5065">
        <w:t xml:space="preserve">requirement </w:t>
      </w:r>
      <w:r w:rsidRPr="00AC5065">
        <w:t xml:space="preserve">vs testcase </w:t>
      </w:r>
      <w:r w:rsidR="000E7C14" w:rsidRPr="00AC5065">
        <w:t>relation</w:t>
      </w:r>
      <w:bookmarkEnd w:id="167"/>
    </w:p>
    <w:p w14:paraId="18CFE6AA" w14:textId="2DFE2C6A" w:rsidR="00AA5045" w:rsidRPr="00AC5065" w:rsidRDefault="00953C03" w:rsidP="00AA5045">
      <w:pPr>
        <w:rPr>
          <w:rFonts w:ascii="Arial" w:hAnsi="Arial" w:cs="Arial"/>
        </w:rPr>
      </w:pPr>
      <w:r>
        <w:rPr>
          <w:rFonts w:ascii="Arial" w:hAnsi="Arial" w:cs="Arial"/>
          <w:noProof/>
        </w:rPr>
        <w:drawing>
          <wp:anchor distT="0" distB="0" distL="114300" distR="114300" simplePos="0" relativeHeight="251696640" behindDoc="0" locked="0" layoutInCell="1" allowOverlap="1" wp14:anchorId="3CC9C053" wp14:editId="1A07CD9E">
            <wp:simplePos x="0" y="0"/>
            <wp:positionH relativeFrom="column">
              <wp:posOffset>5139690</wp:posOffset>
            </wp:positionH>
            <wp:positionV relativeFrom="paragraph">
              <wp:posOffset>5715</wp:posOffset>
            </wp:positionV>
            <wp:extent cx="4455160" cy="766445"/>
            <wp:effectExtent l="0" t="0" r="2540" b="0"/>
            <wp:wrapSquare wrapText="bothSides"/>
            <wp:docPr id="9" name="Bild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4455160" cy="766445"/>
                    </a:xfrm>
                    <a:prstGeom prst="rect">
                      <a:avLst/>
                    </a:prstGeom>
                    <a:noFill/>
                  </pic:spPr>
                </pic:pic>
              </a:graphicData>
            </a:graphic>
            <wp14:sizeRelH relativeFrom="margin">
              <wp14:pctWidth>0</wp14:pctWidth>
            </wp14:sizeRelH>
          </wp:anchor>
        </w:drawing>
      </w:r>
      <w:r w:rsidR="00AA5045" w:rsidRPr="00AC5065">
        <w:rPr>
          <w:rFonts w:ascii="Arial" w:hAnsi="Arial" w:cs="Arial"/>
        </w:rPr>
        <w:t xml:space="preserve">For most applications </w:t>
      </w:r>
      <w:r w:rsidR="000E7C14" w:rsidRPr="00AC5065">
        <w:rPr>
          <w:rFonts w:ascii="Arial" w:hAnsi="Arial" w:cs="Arial"/>
        </w:rPr>
        <w:t xml:space="preserve">where </w:t>
      </w:r>
      <w:r w:rsidR="00AA5045" w:rsidRPr="00AC5065">
        <w:rPr>
          <w:rFonts w:ascii="Arial" w:hAnsi="Arial" w:cs="Arial"/>
        </w:rPr>
        <w:t>high quality and confidence</w:t>
      </w:r>
      <w:r w:rsidR="000E7C14" w:rsidRPr="00AC5065">
        <w:rPr>
          <w:rFonts w:ascii="Arial" w:hAnsi="Arial" w:cs="Arial"/>
        </w:rPr>
        <w:t xml:space="preserve"> is required</w:t>
      </w:r>
      <w:r w:rsidR="00AA5045" w:rsidRPr="00AC5065">
        <w:rPr>
          <w:rFonts w:ascii="Arial" w:hAnsi="Arial" w:cs="Arial"/>
        </w:rPr>
        <w:t xml:space="preserve"> it is </w:t>
      </w:r>
      <w:r w:rsidR="000E7C14" w:rsidRPr="00AC5065">
        <w:rPr>
          <w:rFonts w:ascii="Arial" w:hAnsi="Arial" w:cs="Arial"/>
        </w:rPr>
        <w:t>mandatory</w:t>
      </w:r>
      <w:r w:rsidR="00AA5045" w:rsidRPr="00AC5065">
        <w:rPr>
          <w:rFonts w:ascii="Arial" w:hAnsi="Arial" w:cs="Arial"/>
        </w:rPr>
        <w:t xml:space="preserve"> to </w:t>
      </w:r>
      <w:r w:rsidR="00256AED" w:rsidRPr="00AC5065">
        <w:rPr>
          <w:rFonts w:ascii="Arial" w:hAnsi="Arial" w:cs="Arial"/>
        </w:rPr>
        <w:t xml:space="preserve">specify up front in which testcase a given requirement </w:t>
      </w:r>
      <w:r w:rsidR="000E7C14" w:rsidRPr="00AC5065">
        <w:rPr>
          <w:rFonts w:ascii="Arial" w:hAnsi="Arial" w:cs="Arial"/>
        </w:rPr>
        <w:t>will</w:t>
      </w:r>
      <w:r w:rsidR="00256AED" w:rsidRPr="00AC5065">
        <w:rPr>
          <w:rFonts w:ascii="Arial" w:hAnsi="Arial" w:cs="Arial"/>
        </w:rPr>
        <w:t xml:space="preserve"> be tested. In these </w:t>
      </w:r>
      <w:r w:rsidR="000E7C14" w:rsidRPr="00AC5065">
        <w:rPr>
          <w:rFonts w:ascii="Arial" w:hAnsi="Arial" w:cs="Arial"/>
        </w:rPr>
        <w:t>cases,</w:t>
      </w:r>
      <w:r w:rsidR="00256AED" w:rsidRPr="00AC5065">
        <w:rPr>
          <w:rFonts w:ascii="Arial" w:hAnsi="Arial" w:cs="Arial"/>
        </w:rPr>
        <w:t xml:space="preserve"> the requirement list must be extended to include the testcase </w:t>
      </w:r>
      <w:r w:rsidR="000E7C14" w:rsidRPr="00AC5065">
        <w:rPr>
          <w:rFonts w:ascii="Arial" w:hAnsi="Arial" w:cs="Arial"/>
        </w:rPr>
        <w:t xml:space="preserve">in which a </w:t>
      </w:r>
      <w:r w:rsidR="00256AED" w:rsidRPr="00AC5065">
        <w:rPr>
          <w:rFonts w:ascii="Arial" w:hAnsi="Arial" w:cs="Arial"/>
        </w:rPr>
        <w:t xml:space="preserve">requirement </w:t>
      </w:r>
      <w:r w:rsidR="000E7C14" w:rsidRPr="00AC5065">
        <w:rPr>
          <w:rFonts w:ascii="Arial" w:hAnsi="Arial" w:cs="Arial"/>
        </w:rPr>
        <w:t xml:space="preserve">will be tested, - </w:t>
      </w:r>
      <w:r w:rsidR="00256AED" w:rsidRPr="00AC5065">
        <w:rPr>
          <w:rFonts w:ascii="Arial" w:hAnsi="Arial" w:cs="Arial"/>
        </w:rPr>
        <w:t xml:space="preserve">as shown </w:t>
      </w:r>
      <w:r w:rsidR="000E7C14" w:rsidRPr="00AC5065">
        <w:rPr>
          <w:rFonts w:ascii="Arial" w:hAnsi="Arial" w:cs="Arial"/>
        </w:rPr>
        <w:t>to the right.</w:t>
      </w:r>
      <w:r>
        <w:rPr>
          <w:rFonts w:ascii="Arial" w:hAnsi="Arial" w:cs="Arial"/>
        </w:rPr>
        <w:t xml:space="preserve"> The example now shows more testcases than just </w:t>
      </w:r>
      <w:proofErr w:type="spellStart"/>
      <w:r>
        <w:rPr>
          <w:rFonts w:ascii="Arial" w:hAnsi="Arial" w:cs="Arial"/>
        </w:rPr>
        <w:t>t</w:t>
      </w:r>
      <w:r w:rsidR="00676938">
        <w:rPr>
          <w:rFonts w:ascii="Arial" w:hAnsi="Arial" w:cs="Arial"/>
        </w:rPr>
        <w:t>c</w:t>
      </w:r>
      <w:r>
        <w:rPr>
          <w:rFonts w:ascii="Arial" w:hAnsi="Arial" w:cs="Arial"/>
        </w:rPr>
        <w:t>_basic</w:t>
      </w:r>
      <w:proofErr w:type="spellEnd"/>
      <w:r>
        <w:rPr>
          <w:rFonts w:ascii="Arial" w:hAnsi="Arial" w:cs="Arial"/>
        </w:rPr>
        <w:t>.</w:t>
      </w:r>
      <w:r w:rsidRPr="00953C03">
        <w:rPr>
          <w:rFonts w:ascii="Arial" w:hAnsi="Arial" w:cs="Arial"/>
          <w:noProof/>
        </w:rPr>
        <w:t xml:space="preserve"> </w:t>
      </w:r>
    </w:p>
    <w:p w14:paraId="3C2FC572" w14:textId="56FDAFAB" w:rsidR="000E7C14" w:rsidRPr="00AC5065" w:rsidRDefault="000E7C14" w:rsidP="00AA5045">
      <w:pPr>
        <w:rPr>
          <w:rFonts w:ascii="Arial" w:hAnsi="Arial" w:cs="Arial"/>
        </w:rPr>
      </w:pPr>
    </w:p>
    <w:p w14:paraId="672991DF" w14:textId="57E8E63C" w:rsidR="000E7C14" w:rsidRPr="00AC5065" w:rsidRDefault="004A77EF" w:rsidP="00AA5045">
      <w:pPr>
        <w:rPr>
          <w:rFonts w:ascii="Arial" w:hAnsi="Arial" w:cs="Arial"/>
        </w:rPr>
      </w:pPr>
      <w:r w:rsidRPr="00AC5065">
        <w:rPr>
          <w:rFonts w:ascii="Arial" w:hAnsi="Arial" w:cs="Arial"/>
        </w:rPr>
        <w:t xml:space="preserve">Specifying </w:t>
      </w:r>
      <w:r w:rsidR="00DF4325">
        <w:rPr>
          <w:rFonts w:ascii="Arial" w:hAnsi="Arial" w:cs="Arial"/>
        </w:rPr>
        <w:t xml:space="preserve">a </w:t>
      </w:r>
      <w:r w:rsidRPr="00AC5065">
        <w:rPr>
          <w:rFonts w:ascii="Arial" w:hAnsi="Arial" w:cs="Arial"/>
        </w:rPr>
        <w:t xml:space="preserve">testcase name in the requirement list will however not force a </w:t>
      </w:r>
      <w:r w:rsidR="005B2C83">
        <w:rPr>
          <w:rFonts w:ascii="Arial" w:hAnsi="Arial" w:cs="Arial"/>
        </w:rPr>
        <w:t>requirement</w:t>
      </w:r>
      <w:r w:rsidR="00DF4325">
        <w:rPr>
          <w:rFonts w:ascii="Arial" w:hAnsi="Arial" w:cs="Arial"/>
        </w:rPr>
        <w:t xml:space="preserve"> vs </w:t>
      </w:r>
      <w:r w:rsidRPr="00AC5065">
        <w:rPr>
          <w:rFonts w:ascii="Arial" w:hAnsi="Arial" w:cs="Arial"/>
        </w:rPr>
        <w:t xml:space="preserve">testcase check by itself. </w:t>
      </w:r>
      <w:proofErr w:type="gramStart"/>
      <w:r w:rsidRPr="00AC5065">
        <w:rPr>
          <w:rFonts w:ascii="Arial" w:hAnsi="Arial" w:cs="Arial"/>
        </w:rPr>
        <w:t>In order to</w:t>
      </w:r>
      <w:proofErr w:type="gramEnd"/>
      <w:r w:rsidRPr="00AC5065">
        <w:rPr>
          <w:rFonts w:ascii="Arial" w:hAnsi="Arial" w:cs="Arial"/>
        </w:rPr>
        <w:t xml:space="preserve"> check that a </w:t>
      </w:r>
      <w:r w:rsidR="005B2C83">
        <w:rPr>
          <w:rFonts w:ascii="Arial" w:hAnsi="Arial" w:cs="Arial"/>
        </w:rPr>
        <w:t xml:space="preserve">requirement </w:t>
      </w:r>
      <w:r w:rsidRPr="00AC5065">
        <w:rPr>
          <w:rFonts w:ascii="Arial" w:hAnsi="Arial" w:cs="Arial"/>
        </w:rPr>
        <w:t xml:space="preserve">is </w:t>
      </w:r>
      <w:r w:rsidR="005B2C83">
        <w:rPr>
          <w:rFonts w:ascii="Arial" w:hAnsi="Arial" w:cs="Arial"/>
        </w:rPr>
        <w:t xml:space="preserve">tested </w:t>
      </w:r>
      <w:r w:rsidRPr="00AC5065">
        <w:rPr>
          <w:rFonts w:ascii="Arial" w:hAnsi="Arial" w:cs="Arial"/>
        </w:rPr>
        <w:t xml:space="preserve">in the specified testcase </w:t>
      </w:r>
      <w:r w:rsidR="005B2C83">
        <w:rPr>
          <w:rFonts w:ascii="Arial" w:hAnsi="Arial" w:cs="Arial"/>
        </w:rPr>
        <w:t>the switch ‘–strict</w:t>
      </w:r>
      <w:r w:rsidR="00904B73">
        <w:rPr>
          <w:rFonts w:ascii="Arial" w:hAnsi="Arial" w:cs="Arial"/>
        </w:rPr>
        <w:t>ness</w:t>
      </w:r>
      <w:r w:rsidR="005B2C83">
        <w:rPr>
          <w:rFonts w:ascii="Arial" w:hAnsi="Arial" w:cs="Arial"/>
        </w:rPr>
        <w:t xml:space="preserve"> 1’ must be used when calling run_spec_cov.py as described in section</w:t>
      </w:r>
      <w:r w:rsidR="00563714">
        <w:rPr>
          <w:rFonts w:ascii="Arial" w:hAnsi="Arial" w:cs="Arial"/>
        </w:rPr>
        <w:t xml:space="preserve"> </w:t>
      </w:r>
      <w:r w:rsidR="00563714">
        <w:rPr>
          <w:rFonts w:ascii="Arial" w:hAnsi="Arial" w:cs="Arial"/>
        </w:rPr>
        <w:fldChar w:fldCharType="begin"/>
      </w:r>
      <w:r w:rsidR="00563714">
        <w:rPr>
          <w:rFonts w:ascii="Arial" w:hAnsi="Arial" w:cs="Arial"/>
        </w:rPr>
        <w:instrText xml:space="preserve"> REF _Ref33099518 \r \h </w:instrText>
      </w:r>
      <w:r w:rsidR="00563714">
        <w:rPr>
          <w:rFonts w:ascii="Arial" w:hAnsi="Arial" w:cs="Arial"/>
        </w:rPr>
      </w:r>
      <w:r w:rsidR="00563714">
        <w:rPr>
          <w:rFonts w:ascii="Arial" w:hAnsi="Arial" w:cs="Arial"/>
        </w:rPr>
        <w:fldChar w:fldCharType="separate"/>
      </w:r>
      <w:r w:rsidR="0032430D">
        <w:rPr>
          <w:rFonts w:ascii="Arial" w:hAnsi="Arial" w:cs="Arial"/>
        </w:rPr>
        <w:t>10.1</w:t>
      </w:r>
      <w:r w:rsidR="00563714">
        <w:rPr>
          <w:rFonts w:ascii="Arial" w:hAnsi="Arial" w:cs="Arial"/>
        </w:rPr>
        <w:fldChar w:fldCharType="end"/>
      </w:r>
      <w:r w:rsidRPr="00AC5065">
        <w:rPr>
          <w:rFonts w:ascii="Arial" w:hAnsi="Arial" w:cs="Arial"/>
        </w:rPr>
        <w:t>.</w:t>
      </w:r>
      <w:r w:rsidR="00A72387">
        <w:rPr>
          <w:rFonts w:ascii="Arial" w:hAnsi="Arial" w:cs="Arial"/>
        </w:rPr>
        <w:t xml:space="preserve"> </w:t>
      </w:r>
    </w:p>
    <w:p w14:paraId="3C3518A8" w14:textId="134D4DF7" w:rsidR="005B2C83" w:rsidRDefault="005B2C83" w:rsidP="00AA5045">
      <w:pPr>
        <w:rPr>
          <w:rFonts w:ascii="Arial" w:hAnsi="Arial" w:cs="Arial"/>
        </w:rPr>
      </w:pPr>
      <w:r>
        <w:rPr>
          <w:rFonts w:ascii="Arial" w:hAnsi="Arial" w:cs="Arial"/>
        </w:rPr>
        <w:t xml:space="preserve">If </w:t>
      </w:r>
      <w:r w:rsidR="00A72387">
        <w:rPr>
          <w:rFonts w:ascii="Arial" w:hAnsi="Arial" w:cs="Arial"/>
        </w:rPr>
        <w:t xml:space="preserve">strictness </w:t>
      </w:r>
      <w:r>
        <w:rPr>
          <w:rFonts w:ascii="Arial" w:hAnsi="Arial" w:cs="Arial"/>
        </w:rPr>
        <w:t xml:space="preserve">is set </w:t>
      </w:r>
      <w:r w:rsidR="00A72387">
        <w:rPr>
          <w:rFonts w:ascii="Arial" w:hAnsi="Arial" w:cs="Arial"/>
        </w:rPr>
        <w:t xml:space="preserve">to 1 </w:t>
      </w:r>
      <w:r>
        <w:rPr>
          <w:rFonts w:ascii="Arial" w:hAnsi="Arial" w:cs="Arial"/>
        </w:rPr>
        <w:t>then for example the requirement ‘</w:t>
      </w:r>
      <w:r w:rsidRPr="005B2C83">
        <w:rPr>
          <w:rFonts w:ascii="Arial" w:hAnsi="Arial" w:cs="Arial"/>
        </w:rPr>
        <w:t xml:space="preserve">UART_REQ_3, Odd parity, </w:t>
      </w:r>
      <w:proofErr w:type="spellStart"/>
      <w:r w:rsidR="00953C03">
        <w:rPr>
          <w:rFonts w:ascii="Arial" w:hAnsi="Arial" w:cs="Arial"/>
        </w:rPr>
        <w:t>t</w:t>
      </w:r>
      <w:r w:rsidR="00782330">
        <w:rPr>
          <w:rFonts w:ascii="Arial" w:hAnsi="Arial" w:cs="Arial"/>
        </w:rPr>
        <w:t>c</w:t>
      </w:r>
      <w:r w:rsidR="00953C03">
        <w:rPr>
          <w:rFonts w:ascii="Arial" w:hAnsi="Arial" w:cs="Arial"/>
        </w:rPr>
        <w:t>_basic</w:t>
      </w:r>
      <w:proofErr w:type="spellEnd"/>
      <w:r w:rsidR="00953C03">
        <w:rPr>
          <w:rFonts w:ascii="Arial" w:hAnsi="Arial" w:cs="Arial"/>
        </w:rPr>
        <w:t xml:space="preserve"> will be:</w:t>
      </w:r>
    </w:p>
    <w:p w14:paraId="079924EE" w14:textId="17B4B77A" w:rsidR="005B2C83" w:rsidRDefault="005B2C83" w:rsidP="005B2C83">
      <w:pPr>
        <w:pStyle w:val="ListParagraph"/>
        <w:numPr>
          <w:ilvl w:val="0"/>
          <w:numId w:val="16"/>
        </w:numPr>
        <w:rPr>
          <w:rFonts w:ascii="Arial" w:hAnsi="Arial" w:cs="Arial"/>
        </w:rPr>
      </w:pPr>
      <w:r>
        <w:rPr>
          <w:rFonts w:ascii="Arial" w:hAnsi="Arial" w:cs="Arial"/>
        </w:rPr>
        <w:t xml:space="preserve">marked as COMPLIANT in the specification coverage file if UART_REQ_3 is checked positive in testcase </w:t>
      </w:r>
      <w:proofErr w:type="spellStart"/>
      <w:r w:rsidR="00953C03">
        <w:rPr>
          <w:rFonts w:ascii="Arial" w:hAnsi="Arial" w:cs="Arial"/>
        </w:rPr>
        <w:t>t</w:t>
      </w:r>
      <w:r w:rsidR="00782330">
        <w:rPr>
          <w:rFonts w:ascii="Arial" w:hAnsi="Arial" w:cs="Arial"/>
        </w:rPr>
        <w:t>c</w:t>
      </w:r>
      <w:r w:rsidR="00953C03">
        <w:rPr>
          <w:rFonts w:ascii="Arial" w:hAnsi="Arial" w:cs="Arial"/>
        </w:rPr>
        <w:t>_basic</w:t>
      </w:r>
      <w:proofErr w:type="spellEnd"/>
      <w:r w:rsidR="00953C03">
        <w:rPr>
          <w:rFonts w:ascii="Arial" w:hAnsi="Arial" w:cs="Arial"/>
        </w:rPr>
        <w:t>.</w:t>
      </w:r>
      <w:r w:rsidR="003D1A92">
        <w:rPr>
          <w:rFonts w:ascii="Arial" w:hAnsi="Arial" w:cs="Arial"/>
        </w:rPr>
        <w:t xml:space="preserve"> </w:t>
      </w:r>
      <w:r w:rsidR="00953C03">
        <w:rPr>
          <w:rFonts w:ascii="Arial" w:hAnsi="Arial" w:cs="Arial"/>
        </w:rPr>
        <w:t>UART_REQ_3 m</w:t>
      </w:r>
      <w:r w:rsidR="003D1A92">
        <w:rPr>
          <w:rFonts w:ascii="Arial" w:hAnsi="Arial" w:cs="Arial"/>
        </w:rPr>
        <w:t>ay</w:t>
      </w:r>
      <w:r w:rsidR="00953C03">
        <w:rPr>
          <w:rFonts w:ascii="Arial" w:hAnsi="Arial" w:cs="Arial"/>
        </w:rPr>
        <w:t xml:space="preserve"> additionally </w:t>
      </w:r>
      <w:r w:rsidR="003D1A92">
        <w:rPr>
          <w:rFonts w:ascii="Arial" w:hAnsi="Arial" w:cs="Arial"/>
        </w:rPr>
        <w:t>also be checked elsewhere.</w:t>
      </w:r>
    </w:p>
    <w:p w14:paraId="4DE5A7BB" w14:textId="220326E2" w:rsidR="000E7C14" w:rsidRDefault="005B2C83" w:rsidP="00AC66BE">
      <w:pPr>
        <w:pStyle w:val="ListParagraph"/>
        <w:numPr>
          <w:ilvl w:val="0"/>
          <w:numId w:val="16"/>
        </w:numPr>
        <w:rPr>
          <w:rFonts w:ascii="Arial" w:hAnsi="Arial" w:cs="Arial"/>
        </w:rPr>
      </w:pPr>
      <w:r w:rsidRPr="005B2C83">
        <w:rPr>
          <w:rFonts w:ascii="Arial" w:hAnsi="Arial" w:cs="Arial"/>
        </w:rPr>
        <w:t xml:space="preserve">Will be marked as </w:t>
      </w:r>
      <w:proofErr w:type="gramStart"/>
      <w:r w:rsidRPr="005B2C83">
        <w:rPr>
          <w:rFonts w:ascii="Arial" w:hAnsi="Arial" w:cs="Arial"/>
        </w:rPr>
        <w:t>NON-COMPLIANT</w:t>
      </w:r>
      <w:proofErr w:type="gramEnd"/>
      <w:r w:rsidRPr="005B2C83">
        <w:rPr>
          <w:rFonts w:ascii="Arial" w:hAnsi="Arial" w:cs="Arial"/>
        </w:rPr>
        <w:t xml:space="preserve"> in the specification coverage file if UART_REQ_3 is not checked in testcase </w:t>
      </w:r>
      <w:proofErr w:type="spellStart"/>
      <w:r w:rsidR="00953C03">
        <w:rPr>
          <w:rFonts w:ascii="Arial" w:hAnsi="Arial" w:cs="Arial"/>
        </w:rPr>
        <w:t>t</w:t>
      </w:r>
      <w:r w:rsidR="00782330">
        <w:rPr>
          <w:rFonts w:ascii="Arial" w:hAnsi="Arial" w:cs="Arial"/>
        </w:rPr>
        <w:t>c</w:t>
      </w:r>
      <w:r w:rsidR="00953C03">
        <w:rPr>
          <w:rFonts w:ascii="Arial" w:hAnsi="Arial" w:cs="Arial"/>
        </w:rPr>
        <w:t>_basic</w:t>
      </w:r>
      <w:proofErr w:type="spellEnd"/>
      <w:r w:rsidRPr="005B2C83">
        <w:rPr>
          <w:rFonts w:ascii="Arial" w:hAnsi="Arial" w:cs="Arial"/>
        </w:rPr>
        <w:t xml:space="preserve"> (but for instance only in </w:t>
      </w:r>
      <w:r w:rsidR="00953C03">
        <w:rPr>
          <w:rFonts w:ascii="Arial" w:hAnsi="Arial" w:cs="Arial"/>
        </w:rPr>
        <w:t>t</w:t>
      </w:r>
      <w:r w:rsidR="00782330">
        <w:rPr>
          <w:rFonts w:ascii="Arial" w:hAnsi="Arial" w:cs="Arial"/>
        </w:rPr>
        <w:t>c</w:t>
      </w:r>
      <w:r w:rsidR="00371C80">
        <w:rPr>
          <w:rFonts w:ascii="Arial" w:hAnsi="Arial" w:cs="Arial"/>
        </w:rPr>
        <w:t>_</w:t>
      </w:r>
      <w:r w:rsidRPr="005B2C83">
        <w:rPr>
          <w:rFonts w:ascii="Arial" w:hAnsi="Arial" w:cs="Arial"/>
        </w:rPr>
        <w:t>19k2</w:t>
      </w:r>
      <w:r w:rsidR="00E5223F">
        <w:rPr>
          <w:rFonts w:ascii="Arial" w:hAnsi="Arial" w:cs="Arial"/>
        </w:rPr>
        <w:t>).</w:t>
      </w:r>
    </w:p>
    <w:p w14:paraId="6640FFA8" w14:textId="480924CB" w:rsidR="002B0A6F" w:rsidRDefault="002B0A6F" w:rsidP="002B0A6F">
      <w:pPr>
        <w:rPr>
          <w:rFonts w:ascii="Arial" w:hAnsi="Arial" w:cs="Arial"/>
        </w:rPr>
      </w:pPr>
    </w:p>
    <w:p w14:paraId="180112AF" w14:textId="423E6929" w:rsidR="000E7C14" w:rsidRDefault="001D70BD" w:rsidP="00AA5045">
      <w:pPr>
        <w:rPr>
          <w:rFonts w:ascii="Arial" w:hAnsi="Arial" w:cs="Arial"/>
        </w:rPr>
      </w:pPr>
      <w:r>
        <w:rPr>
          <w:rFonts w:ascii="Arial" w:hAnsi="Arial" w:cs="Arial"/>
        </w:rPr>
        <w:t>Default strictness is –strict</w:t>
      </w:r>
      <w:r w:rsidR="00904B73">
        <w:rPr>
          <w:rFonts w:ascii="Arial" w:hAnsi="Arial" w:cs="Arial"/>
        </w:rPr>
        <w:t>ness</w:t>
      </w:r>
      <w:r>
        <w:rPr>
          <w:rFonts w:ascii="Arial" w:hAnsi="Arial" w:cs="Arial"/>
        </w:rPr>
        <w:t xml:space="preserve"> 0, </w:t>
      </w:r>
      <w:proofErr w:type="gramStart"/>
      <w:r>
        <w:rPr>
          <w:rFonts w:ascii="Arial" w:hAnsi="Arial" w:cs="Arial"/>
        </w:rPr>
        <w:t>i.e.</w:t>
      </w:r>
      <w:proofErr w:type="gramEnd"/>
      <w:r>
        <w:rPr>
          <w:rFonts w:ascii="Arial" w:hAnsi="Arial" w:cs="Arial"/>
        </w:rPr>
        <w:t xml:space="preserve"> neither of the above strict checking.</w:t>
      </w:r>
      <w:r w:rsidR="003609C3">
        <w:rPr>
          <w:rFonts w:ascii="Arial" w:hAnsi="Arial" w:cs="Arial"/>
        </w:rPr>
        <w:t xml:space="preserve">  See section </w:t>
      </w:r>
      <w:r w:rsidR="00A54F19">
        <w:rPr>
          <w:rFonts w:ascii="Arial" w:hAnsi="Arial" w:cs="Arial"/>
        </w:rPr>
        <w:fldChar w:fldCharType="begin"/>
      </w:r>
      <w:r w:rsidR="00A54F19">
        <w:rPr>
          <w:rFonts w:ascii="Arial" w:hAnsi="Arial" w:cs="Arial"/>
        </w:rPr>
        <w:instrText xml:space="preserve"> REF _Ref33099518 \r \h </w:instrText>
      </w:r>
      <w:r w:rsidR="00A54F19">
        <w:rPr>
          <w:rFonts w:ascii="Arial" w:hAnsi="Arial" w:cs="Arial"/>
        </w:rPr>
      </w:r>
      <w:r w:rsidR="00A54F19">
        <w:rPr>
          <w:rFonts w:ascii="Arial" w:hAnsi="Arial" w:cs="Arial"/>
        </w:rPr>
        <w:fldChar w:fldCharType="separate"/>
      </w:r>
      <w:r w:rsidR="0032430D">
        <w:rPr>
          <w:rFonts w:ascii="Arial" w:hAnsi="Arial" w:cs="Arial"/>
        </w:rPr>
        <w:t>10.1</w:t>
      </w:r>
      <w:r w:rsidR="00A54F19">
        <w:rPr>
          <w:rFonts w:ascii="Arial" w:hAnsi="Arial" w:cs="Arial"/>
        </w:rPr>
        <w:fldChar w:fldCharType="end"/>
      </w:r>
      <w:r w:rsidR="00A54F19">
        <w:rPr>
          <w:rFonts w:ascii="Arial" w:hAnsi="Arial" w:cs="Arial"/>
        </w:rPr>
        <w:t xml:space="preserve"> for various strictness settings.</w:t>
      </w:r>
    </w:p>
    <w:p w14:paraId="4D64E000" w14:textId="77777777" w:rsidR="00F72165" w:rsidRDefault="00F72165" w:rsidP="00AA5045">
      <w:pPr>
        <w:rPr>
          <w:rFonts w:ascii="Arial" w:hAnsi="Arial" w:cs="Arial"/>
        </w:rPr>
      </w:pPr>
    </w:p>
    <w:p w14:paraId="25B886C9" w14:textId="2968014F" w:rsidR="00BC686C" w:rsidRDefault="001D70BD">
      <w:pPr>
        <w:rPr>
          <w:rFonts w:ascii="Arial" w:hAnsi="Arial" w:cs="Arial"/>
        </w:rPr>
      </w:pPr>
      <w:r>
        <w:rPr>
          <w:rFonts w:ascii="Arial" w:hAnsi="Arial" w:cs="Arial"/>
        </w:rPr>
        <w:t xml:space="preserve">Testcase names </w:t>
      </w:r>
      <w:r w:rsidR="00F72165">
        <w:rPr>
          <w:rFonts w:ascii="Arial" w:hAnsi="Arial" w:cs="Arial"/>
        </w:rPr>
        <w:t xml:space="preserve">and Requirement labels </w:t>
      </w:r>
      <w:r>
        <w:rPr>
          <w:rFonts w:ascii="Arial" w:hAnsi="Arial" w:cs="Arial"/>
        </w:rPr>
        <w:t>are not case sensitive</w:t>
      </w:r>
      <w:r w:rsidR="00F72165">
        <w:rPr>
          <w:rFonts w:ascii="Arial" w:hAnsi="Arial" w:cs="Arial"/>
        </w:rPr>
        <w:t xml:space="preserve"> for any comparison. For any output report the names and labels from the requirement list will be used if available. If not provided</w:t>
      </w:r>
      <w:r w:rsidR="00EA4030">
        <w:rPr>
          <w:rFonts w:ascii="Arial" w:hAnsi="Arial" w:cs="Arial"/>
        </w:rPr>
        <w:t xml:space="preserve"> via the requirement list, then testcase name is taken from the </w:t>
      </w:r>
      <w:proofErr w:type="spellStart"/>
      <w:r w:rsidR="00EA4030">
        <w:rPr>
          <w:rFonts w:ascii="Arial" w:hAnsi="Arial" w:cs="Arial"/>
        </w:rPr>
        <w:t>initialize_req</w:t>
      </w:r>
      <w:r w:rsidR="001A595C">
        <w:rPr>
          <w:rFonts w:ascii="Arial" w:hAnsi="Arial" w:cs="Arial"/>
        </w:rPr>
        <w:t>_</w:t>
      </w:r>
      <w:proofErr w:type="gramStart"/>
      <w:r w:rsidR="001A595C">
        <w:rPr>
          <w:rFonts w:ascii="Arial" w:hAnsi="Arial" w:cs="Arial"/>
        </w:rPr>
        <w:t>cov</w:t>
      </w:r>
      <w:proofErr w:type="spellEnd"/>
      <w:r w:rsidR="00EA4030">
        <w:rPr>
          <w:rFonts w:ascii="Arial" w:hAnsi="Arial" w:cs="Arial"/>
        </w:rPr>
        <w:t>(</w:t>
      </w:r>
      <w:proofErr w:type="gramEnd"/>
      <w:r w:rsidR="00EA4030">
        <w:rPr>
          <w:rFonts w:ascii="Arial" w:hAnsi="Arial" w:cs="Arial"/>
        </w:rPr>
        <w:t xml:space="preserve">) and the requirement label from the </w:t>
      </w:r>
      <w:proofErr w:type="spellStart"/>
      <w:r w:rsidR="000F348C">
        <w:rPr>
          <w:rFonts w:ascii="Arial" w:hAnsi="Arial" w:cs="Arial"/>
        </w:rPr>
        <w:t>tick_off</w:t>
      </w:r>
      <w:r w:rsidR="00EA4030">
        <w:rPr>
          <w:rFonts w:ascii="Arial" w:hAnsi="Arial" w:cs="Arial"/>
        </w:rPr>
        <w:t>_req_cov</w:t>
      </w:r>
      <w:proofErr w:type="spellEnd"/>
      <w:r w:rsidR="00EA4030">
        <w:rPr>
          <w:rFonts w:ascii="Arial" w:hAnsi="Arial" w:cs="Arial"/>
        </w:rPr>
        <w:t>().</w:t>
      </w:r>
      <w:r w:rsidR="00F72165">
        <w:rPr>
          <w:rFonts w:ascii="Arial" w:hAnsi="Arial" w:cs="Arial"/>
        </w:rPr>
        <w:t xml:space="preserve"> </w:t>
      </w:r>
    </w:p>
    <w:p w14:paraId="569E0B46" w14:textId="77777777" w:rsidR="00EB760E" w:rsidRDefault="00EB760E">
      <w:pPr>
        <w:rPr>
          <w:rFonts w:ascii="Verdana" w:hAnsi="Verdana"/>
          <w:b/>
          <w:bCs/>
          <w:sz w:val="24"/>
          <w:highlight w:val="lightGray"/>
          <w14:scene3d>
            <w14:camera w14:prst="orthographicFront"/>
            <w14:lightRig w14:rig="threePt" w14:dir="t">
              <w14:rot w14:lat="0" w14:lon="0" w14:rev="0"/>
            </w14:lightRig>
          </w14:scene3d>
        </w:rPr>
      </w:pPr>
      <w:r>
        <w:rPr>
          <w:bCs/>
          <w:highlight w:val="lightGray"/>
          <w14:scene3d>
            <w14:camera w14:prst="orthographicFront"/>
            <w14:lightRig w14:rig="threePt" w14:dir="t">
              <w14:rot w14:lat="0" w14:lon="0" w14:rev="0"/>
            </w14:lightRig>
          </w14:scene3d>
        </w:rPr>
        <w:br w:type="page"/>
      </w:r>
    </w:p>
    <w:p w14:paraId="09BF8126" w14:textId="59A2D3A3" w:rsidR="00AC5065" w:rsidRPr="00372E15" w:rsidRDefault="00AC5065" w:rsidP="00EB760E">
      <w:pPr>
        <w:pStyle w:val="Heading1"/>
      </w:pPr>
      <w:r w:rsidRPr="00372E15">
        <w:lastRenderedPageBreak/>
        <w:t>Advanced usage</w:t>
      </w:r>
    </w:p>
    <w:p w14:paraId="084BA889" w14:textId="57D461F9" w:rsidR="008E122C" w:rsidRPr="00AC5065" w:rsidRDefault="008E122C" w:rsidP="00372E15">
      <w:pPr>
        <w:pStyle w:val="Heading2"/>
      </w:pPr>
      <w:r w:rsidRPr="00AC5065">
        <w:t xml:space="preserve">Advanced usage – </w:t>
      </w:r>
      <w:r w:rsidR="00FC7632" w:rsidRPr="00AC5065">
        <w:t>Only o</w:t>
      </w:r>
      <w:r w:rsidRPr="00AC5065">
        <w:t xml:space="preserve">ne of multiple testcases </w:t>
      </w:r>
      <w:r w:rsidR="00FC7632" w:rsidRPr="00AC5065">
        <w:t xml:space="preserve">for a given requirement </w:t>
      </w:r>
      <w:r w:rsidRPr="00AC5065">
        <w:t xml:space="preserve">must </w:t>
      </w:r>
      <w:r w:rsidR="00143195" w:rsidRPr="00AC5065">
        <w:t>pass</w:t>
      </w:r>
    </w:p>
    <w:p w14:paraId="23CE97DB" w14:textId="52452FAA" w:rsidR="00857FE7" w:rsidRDefault="008E122C" w:rsidP="008E122C">
      <w:pPr>
        <w:rPr>
          <w:rFonts w:ascii="Arial" w:hAnsi="Arial" w:cs="Arial"/>
        </w:rPr>
      </w:pPr>
      <w:r w:rsidRPr="00AC5065">
        <w:rPr>
          <w:rFonts w:ascii="Arial" w:hAnsi="Arial" w:cs="Arial"/>
        </w:rPr>
        <w:t xml:space="preserve">In the previous example all tests in all testcases had to pass for the overall specification </w:t>
      </w:r>
      <w:r w:rsidR="0089778D" w:rsidRPr="00AC5065">
        <w:rPr>
          <w:rFonts w:ascii="Arial" w:hAnsi="Arial" w:cs="Arial"/>
        </w:rPr>
        <w:t>coverage</w:t>
      </w:r>
      <w:r w:rsidRPr="00AC5065">
        <w:rPr>
          <w:rFonts w:ascii="Arial" w:hAnsi="Arial" w:cs="Arial"/>
        </w:rPr>
        <w:t xml:space="preserve"> to pass.</w:t>
      </w:r>
      <w:r w:rsidR="00FC7632" w:rsidRPr="00AC5065">
        <w:rPr>
          <w:rFonts w:ascii="Arial" w:hAnsi="Arial" w:cs="Arial"/>
        </w:rPr>
        <w:br/>
        <w:t xml:space="preserve">There may however be situations where a given requirement is tested in multiple testcases and it is sufficient that only </w:t>
      </w:r>
      <w:r w:rsidR="001140E1">
        <w:rPr>
          <w:rFonts w:ascii="Arial" w:hAnsi="Arial" w:cs="Arial"/>
        </w:rPr>
        <w:t xml:space="preserve">any </w:t>
      </w:r>
      <w:r w:rsidR="00FC7632" w:rsidRPr="00AC5065">
        <w:rPr>
          <w:rFonts w:ascii="Arial" w:hAnsi="Arial" w:cs="Arial"/>
        </w:rPr>
        <w:t xml:space="preserve">one of these </w:t>
      </w:r>
      <w:proofErr w:type="gramStart"/>
      <w:r w:rsidR="00FC7632" w:rsidRPr="00AC5065">
        <w:rPr>
          <w:rFonts w:ascii="Arial" w:hAnsi="Arial" w:cs="Arial"/>
        </w:rPr>
        <w:t>pass</w:t>
      </w:r>
      <w:proofErr w:type="gramEnd"/>
      <w:r w:rsidR="00FC7632" w:rsidRPr="00AC5065">
        <w:rPr>
          <w:rFonts w:ascii="Arial" w:hAnsi="Arial" w:cs="Arial"/>
        </w:rPr>
        <w:t xml:space="preserve"> – given of course that none of the others have failed, but just haven’t been executed. A </w:t>
      </w:r>
      <w:proofErr w:type="gramStart"/>
      <w:r w:rsidR="00FC7632" w:rsidRPr="00AC5065">
        <w:rPr>
          <w:rFonts w:ascii="Arial" w:hAnsi="Arial" w:cs="Arial"/>
        </w:rPr>
        <w:t>fail</w:t>
      </w:r>
      <w:proofErr w:type="gramEnd"/>
      <w:r w:rsidR="00FC7632" w:rsidRPr="00AC5065">
        <w:rPr>
          <w:rFonts w:ascii="Arial" w:hAnsi="Arial" w:cs="Arial"/>
        </w:rPr>
        <w:t xml:space="preserve"> in any executed testcase will always result in a summary fail</w:t>
      </w:r>
      <w:r w:rsidR="00857FE7">
        <w:rPr>
          <w:rFonts w:ascii="Arial" w:hAnsi="Arial" w:cs="Arial"/>
        </w:rPr>
        <w:t>.</w:t>
      </w:r>
    </w:p>
    <w:p w14:paraId="35EBD6FD" w14:textId="77777777" w:rsidR="00857FE7" w:rsidRDefault="00857FE7" w:rsidP="008E122C">
      <w:pPr>
        <w:rPr>
          <w:rFonts w:ascii="Arial" w:hAnsi="Arial" w:cs="Arial"/>
        </w:rPr>
      </w:pPr>
      <w:r>
        <w:rPr>
          <w:rFonts w:ascii="Arial" w:hAnsi="Arial" w:cs="Arial"/>
        </w:rPr>
        <w:t xml:space="preserve">This approach could for instance be used to qualify for a lab test release. </w:t>
      </w:r>
    </w:p>
    <w:p w14:paraId="5083D912" w14:textId="7CF2BC3C" w:rsidR="001140E1" w:rsidRPr="00AC5065" w:rsidRDefault="00857FE7" w:rsidP="008E122C">
      <w:pPr>
        <w:rPr>
          <w:rFonts w:ascii="Arial" w:hAnsi="Arial" w:cs="Arial"/>
        </w:rPr>
      </w:pPr>
      <w:r>
        <w:rPr>
          <w:rFonts w:ascii="Arial" w:hAnsi="Arial" w:cs="Arial"/>
        </w:rPr>
        <w:t xml:space="preserve">A requirement for this approach to work is to remove all old </w:t>
      </w:r>
      <w:r w:rsidR="004C40F1">
        <w:rPr>
          <w:rFonts w:ascii="Arial" w:hAnsi="Arial" w:cs="Arial"/>
        </w:rPr>
        <w:t>partial coverage</w:t>
      </w:r>
      <w:r>
        <w:rPr>
          <w:rFonts w:ascii="Arial" w:hAnsi="Arial" w:cs="Arial"/>
        </w:rPr>
        <w:t xml:space="preserve"> files before running your test suite generating new </w:t>
      </w:r>
      <w:r w:rsidR="004C40F1">
        <w:rPr>
          <w:rFonts w:ascii="Arial" w:hAnsi="Arial" w:cs="Arial"/>
        </w:rPr>
        <w:t>partial coverage</w:t>
      </w:r>
      <w:r>
        <w:rPr>
          <w:rFonts w:ascii="Arial" w:hAnsi="Arial" w:cs="Arial"/>
        </w:rPr>
        <w:t xml:space="preserve"> files. The run_spec_cov.py option –clean may be used for this.</w:t>
      </w:r>
      <w:r w:rsidR="00FC7632" w:rsidRPr="00AC5065">
        <w:rPr>
          <w:rFonts w:ascii="Arial" w:hAnsi="Arial" w:cs="Arial"/>
        </w:rPr>
        <w:t xml:space="preserve">  </w:t>
      </w:r>
    </w:p>
    <w:p w14:paraId="3AA99DA3" w14:textId="6497B79E" w:rsidR="00143195" w:rsidRPr="00AC5065" w:rsidRDefault="00655DD8" w:rsidP="008E122C">
      <w:pPr>
        <w:rPr>
          <w:rFonts w:ascii="Arial" w:hAnsi="Arial" w:cs="Arial"/>
        </w:rPr>
      </w:pPr>
      <w:r>
        <w:rPr>
          <w:rFonts w:ascii="Arial" w:hAnsi="Arial" w:cs="Arial"/>
          <w:noProof/>
        </w:rPr>
        <w:drawing>
          <wp:inline distT="0" distB="0" distL="0" distR="0" wp14:anchorId="32D1FB00" wp14:editId="03D5D851">
            <wp:extent cx="7547605" cy="749678"/>
            <wp:effectExtent l="0" t="0" r="0" b="0"/>
            <wp:docPr id="27" name="Bild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7547605" cy="749678"/>
                    </a:xfrm>
                    <a:prstGeom prst="rect">
                      <a:avLst/>
                    </a:prstGeom>
                    <a:noFill/>
                  </pic:spPr>
                </pic:pic>
              </a:graphicData>
            </a:graphic>
          </wp:inline>
        </w:drawing>
      </w:r>
    </w:p>
    <w:p w14:paraId="5064C188" w14:textId="49CF17C2" w:rsidR="00143195" w:rsidRDefault="00143195" w:rsidP="008E122C">
      <w:pPr>
        <w:rPr>
          <w:rFonts w:ascii="Arial" w:hAnsi="Arial" w:cs="Arial"/>
        </w:rPr>
      </w:pPr>
      <w:r w:rsidRPr="00AC5065">
        <w:rPr>
          <w:rFonts w:ascii="Arial" w:hAnsi="Arial" w:cs="Arial"/>
        </w:rPr>
        <w:t xml:space="preserve">The example above shows that UART_REQ_3 is covered by both testcases </w:t>
      </w:r>
      <w:proofErr w:type="spellStart"/>
      <w:r w:rsidR="00DB6921">
        <w:rPr>
          <w:rFonts w:ascii="Arial" w:hAnsi="Arial" w:cs="Arial"/>
        </w:rPr>
        <w:t>t</w:t>
      </w:r>
      <w:r w:rsidR="00782330">
        <w:rPr>
          <w:rFonts w:ascii="Arial" w:hAnsi="Arial" w:cs="Arial"/>
        </w:rPr>
        <w:t>c</w:t>
      </w:r>
      <w:r w:rsidR="00371C80">
        <w:rPr>
          <w:rFonts w:ascii="Arial" w:hAnsi="Arial" w:cs="Arial"/>
        </w:rPr>
        <w:t>_</w:t>
      </w:r>
      <w:r w:rsidR="00DB6921">
        <w:rPr>
          <w:rFonts w:ascii="Arial" w:hAnsi="Arial" w:cs="Arial"/>
        </w:rPr>
        <w:t>basic</w:t>
      </w:r>
      <w:proofErr w:type="spellEnd"/>
      <w:r w:rsidR="00DB6921">
        <w:rPr>
          <w:rFonts w:ascii="Arial" w:hAnsi="Arial" w:cs="Arial"/>
        </w:rPr>
        <w:t xml:space="preserve"> </w:t>
      </w:r>
      <w:r w:rsidRPr="00AC5065">
        <w:rPr>
          <w:rFonts w:ascii="Arial" w:hAnsi="Arial" w:cs="Arial"/>
        </w:rPr>
        <w:t xml:space="preserve">and </w:t>
      </w:r>
      <w:r w:rsidR="00DB6921">
        <w:rPr>
          <w:rFonts w:ascii="Arial" w:hAnsi="Arial" w:cs="Arial"/>
        </w:rPr>
        <w:t>t</w:t>
      </w:r>
      <w:r w:rsidR="00782330">
        <w:rPr>
          <w:rFonts w:ascii="Arial" w:hAnsi="Arial" w:cs="Arial"/>
        </w:rPr>
        <w:t>c</w:t>
      </w:r>
      <w:r w:rsidR="00371C80">
        <w:rPr>
          <w:rFonts w:ascii="Arial" w:hAnsi="Arial" w:cs="Arial"/>
        </w:rPr>
        <w:t>_</w:t>
      </w:r>
      <w:r w:rsidRPr="00AC5065">
        <w:rPr>
          <w:rFonts w:ascii="Arial" w:hAnsi="Arial" w:cs="Arial"/>
        </w:rPr>
        <w:t>19k2</w:t>
      </w:r>
      <w:r w:rsidR="002C2868" w:rsidRPr="00AC5065">
        <w:rPr>
          <w:rFonts w:ascii="Arial" w:hAnsi="Arial" w:cs="Arial"/>
        </w:rPr>
        <w:t>, and that UART_REQ_</w:t>
      </w:r>
      <w:r w:rsidR="00857FE7">
        <w:rPr>
          <w:rFonts w:ascii="Arial" w:hAnsi="Arial" w:cs="Arial"/>
        </w:rPr>
        <w:t>4</w:t>
      </w:r>
      <w:r w:rsidR="002C2868" w:rsidRPr="00AC5065">
        <w:rPr>
          <w:rFonts w:ascii="Arial" w:hAnsi="Arial" w:cs="Arial"/>
        </w:rPr>
        <w:t xml:space="preserve"> may in fact be tested by any of the three testcases.</w:t>
      </w:r>
    </w:p>
    <w:p w14:paraId="600F8BE5" w14:textId="04123D35" w:rsidR="005C2049" w:rsidRDefault="005C2049" w:rsidP="008E122C">
      <w:pPr>
        <w:rPr>
          <w:rFonts w:ascii="Arial" w:hAnsi="Arial" w:cs="Arial"/>
        </w:rPr>
      </w:pPr>
    </w:p>
    <w:p w14:paraId="4AC2BF45" w14:textId="0F28D3AD" w:rsidR="005C2049" w:rsidRPr="00AC5065" w:rsidRDefault="005C2049" w:rsidP="008E122C">
      <w:pPr>
        <w:rPr>
          <w:rFonts w:ascii="Arial" w:hAnsi="Arial" w:cs="Arial"/>
        </w:rPr>
      </w:pPr>
      <w:r>
        <w:rPr>
          <w:rFonts w:ascii="Arial" w:hAnsi="Arial" w:cs="Arial"/>
        </w:rPr>
        <w:t xml:space="preserve">This example also shows that testcase </w:t>
      </w:r>
      <w:proofErr w:type="spellStart"/>
      <w:r w:rsidR="00DB6921">
        <w:rPr>
          <w:rFonts w:ascii="Arial" w:hAnsi="Arial" w:cs="Arial"/>
        </w:rPr>
        <w:t>t</w:t>
      </w:r>
      <w:r w:rsidR="00536FC1">
        <w:rPr>
          <w:rFonts w:ascii="Arial" w:hAnsi="Arial" w:cs="Arial"/>
        </w:rPr>
        <w:t>c</w:t>
      </w:r>
      <w:r>
        <w:rPr>
          <w:rFonts w:ascii="Arial" w:hAnsi="Arial" w:cs="Arial"/>
        </w:rPr>
        <w:t>_reset</w:t>
      </w:r>
      <w:proofErr w:type="spellEnd"/>
      <w:r>
        <w:rPr>
          <w:rFonts w:ascii="Arial" w:hAnsi="Arial" w:cs="Arial"/>
        </w:rPr>
        <w:t xml:space="preserve"> is not required to be executed </w:t>
      </w:r>
      <w:proofErr w:type="gramStart"/>
      <w:r>
        <w:rPr>
          <w:rFonts w:ascii="Arial" w:hAnsi="Arial" w:cs="Arial"/>
        </w:rPr>
        <w:t>in order for</w:t>
      </w:r>
      <w:proofErr w:type="gramEnd"/>
      <w:r>
        <w:rPr>
          <w:rFonts w:ascii="Arial" w:hAnsi="Arial" w:cs="Arial"/>
        </w:rPr>
        <w:t xml:space="preserve"> all requirements to be tested. </w:t>
      </w:r>
      <w:r w:rsidR="00771223">
        <w:rPr>
          <w:rFonts w:ascii="Arial" w:hAnsi="Arial" w:cs="Arial"/>
        </w:rPr>
        <w:t>This *</w:t>
      </w:r>
      <w:r w:rsidR="00771223" w:rsidRPr="00771223">
        <w:rPr>
          <w:rFonts w:ascii="Arial" w:hAnsi="Arial" w:cs="Arial"/>
          <w:b/>
          <w:bCs/>
        </w:rPr>
        <w:t>could</w:t>
      </w:r>
      <w:r w:rsidR="00771223">
        <w:rPr>
          <w:rFonts w:ascii="Arial" w:hAnsi="Arial" w:cs="Arial"/>
        </w:rPr>
        <w:t xml:space="preserve">* be a sign that </w:t>
      </w:r>
      <w:proofErr w:type="spellStart"/>
      <w:r w:rsidR="00DB6921">
        <w:rPr>
          <w:rFonts w:ascii="Arial" w:hAnsi="Arial" w:cs="Arial"/>
        </w:rPr>
        <w:t>t</w:t>
      </w:r>
      <w:r w:rsidR="00536FC1">
        <w:rPr>
          <w:rFonts w:ascii="Arial" w:hAnsi="Arial" w:cs="Arial"/>
        </w:rPr>
        <w:t>c</w:t>
      </w:r>
      <w:r w:rsidR="00771223">
        <w:rPr>
          <w:rFonts w:ascii="Arial" w:hAnsi="Arial" w:cs="Arial"/>
        </w:rPr>
        <w:t>_reset</w:t>
      </w:r>
      <w:proofErr w:type="spellEnd"/>
      <w:r w:rsidR="00771223">
        <w:rPr>
          <w:rFonts w:ascii="Arial" w:hAnsi="Arial" w:cs="Arial"/>
        </w:rPr>
        <w:t xml:space="preserve"> should be removed (optimized away</w:t>
      </w:r>
      <w:proofErr w:type="gramStart"/>
      <w:r w:rsidR="00771223">
        <w:rPr>
          <w:rFonts w:ascii="Arial" w:hAnsi="Arial" w:cs="Arial"/>
        </w:rPr>
        <w:t>), but</w:t>
      </w:r>
      <w:proofErr w:type="gramEnd"/>
      <w:r w:rsidR="00771223">
        <w:rPr>
          <w:rFonts w:ascii="Arial" w:hAnsi="Arial" w:cs="Arial"/>
        </w:rPr>
        <w:t xml:space="preserve"> given that </w:t>
      </w:r>
      <w:proofErr w:type="spellStart"/>
      <w:r w:rsidR="00DB6921">
        <w:rPr>
          <w:rFonts w:ascii="Arial" w:hAnsi="Arial" w:cs="Arial"/>
        </w:rPr>
        <w:t>t</w:t>
      </w:r>
      <w:r w:rsidR="00536FC1">
        <w:rPr>
          <w:rFonts w:ascii="Arial" w:hAnsi="Arial" w:cs="Arial"/>
        </w:rPr>
        <w:t>c</w:t>
      </w:r>
      <w:r w:rsidR="00771223">
        <w:rPr>
          <w:rFonts w:ascii="Arial" w:hAnsi="Arial" w:cs="Arial"/>
        </w:rPr>
        <w:t>_reset</w:t>
      </w:r>
      <w:proofErr w:type="spellEnd"/>
      <w:r w:rsidR="00771223">
        <w:rPr>
          <w:rFonts w:ascii="Arial" w:hAnsi="Arial" w:cs="Arial"/>
        </w:rPr>
        <w:t xml:space="preserve"> is required for some special reason, then it could for instance be left out of </w:t>
      </w:r>
      <w:r w:rsidR="006525E7">
        <w:rPr>
          <w:rFonts w:ascii="Arial" w:hAnsi="Arial" w:cs="Arial"/>
        </w:rPr>
        <w:t>from a</w:t>
      </w:r>
      <w:r w:rsidR="00771223">
        <w:rPr>
          <w:rFonts w:ascii="Arial" w:hAnsi="Arial" w:cs="Arial"/>
        </w:rPr>
        <w:t xml:space="preserve"> reduced test suite to qualify for lab test</w:t>
      </w:r>
      <w:r w:rsidR="006525E7">
        <w:rPr>
          <w:rFonts w:ascii="Arial" w:hAnsi="Arial" w:cs="Arial"/>
        </w:rPr>
        <w:t xml:space="preserve"> only</w:t>
      </w:r>
      <w:r w:rsidR="00771223">
        <w:rPr>
          <w:rFonts w:ascii="Arial" w:hAnsi="Arial" w:cs="Arial"/>
        </w:rPr>
        <w:t>.</w:t>
      </w:r>
    </w:p>
    <w:p w14:paraId="07DCA046" w14:textId="1C58DE8D" w:rsidR="00BD2D01" w:rsidRPr="00AC5065" w:rsidRDefault="00BD2D01" w:rsidP="008E122C">
      <w:pPr>
        <w:rPr>
          <w:rFonts w:ascii="Arial" w:hAnsi="Arial" w:cs="Arial"/>
        </w:rPr>
      </w:pPr>
    </w:p>
    <w:p w14:paraId="185E778E" w14:textId="77777777" w:rsidR="00BD2D01" w:rsidRPr="00AC5065" w:rsidRDefault="00BD2D01" w:rsidP="008E122C">
      <w:pPr>
        <w:rPr>
          <w:rFonts w:ascii="Arial" w:hAnsi="Arial" w:cs="Arial"/>
        </w:rPr>
      </w:pPr>
    </w:p>
    <w:p w14:paraId="63DFD0C4" w14:textId="19638A12" w:rsidR="00BD2D01" w:rsidRPr="00AC5065" w:rsidRDefault="00BD2D01" w:rsidP="00372E15">
      <w:pPr>
        <w:pStyle w:val="Heading2"/>
      </w:pPr>
      <w:r w:rsidRPr="00AC5065">
        <w:t>Advanced usage – All (or some) of multiple testcases for a given requirement must pass</w:t>
      </w:r>
    </w:p>
    <w:p w14:paraId="52B69EB6" w14:textId="376A596C" w:rsidR="00BD2D01" w:rsidRPr="00AC5065" w:rsidRDefault="00655DD8" w:rsidP="008E122C">
      <w:pPr>
        <w:rPr>
          <w:rFonts w:ascii="Arial" w:hAnsi="Arial" w:cs="Arial"/>
        </w:rPr>
      </w:pPr>
      <w:r>
        <w:rPr>
          <w:rFonts w:ascii="Arial" w:hAnsi="Arial" w:cs="Arial"/>
          <w:noProof/>
        </w:rPr>
        <w:drawing>
          <wp:anchor distT="0" distB="0" distL="114300" distR="114300" simplePos="0" relativeHeight="251695616" behindDoc="0" locked="0" layoutInCell="1" allowOverlap="1" wp14:anchorId="0781D2D4" wp14:editId="35249437">
            <wp:simplePos x="0" y="0"/>
            <wp:positionH relativeFrom="column">
              <wp:posOffset>6303645</wp:posOffset>
            </wp:positionH>
            <wp:positionV relativeFrom="paragraph">
              <wp:posOffset>16510</wp:posOffset>
            </wp:positionV>
            <wp:extent cx="3039110" cy="877570"/>
            <wp:effectExtent l="0" t="0" r="0" b="0"/>
            <wp:wrapSquare wrapText="bothSides"/>
            <wp:docPr id="39" name="Bild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3039110" cy="877570"/>
                    </a:xfrm>
                    <a:prstGeom prst="rect">
                      <a:avLst/>
                    </a:prstGeom>
                    <a:noFill/>
                  </pic:spPr>
                </pic:pic>
              </a:graphicData>
            </a:graphic>
            <wp14:sizeRelH relativeFrom="margin">
              <wp14:pctWidth>0</wp14:pctWidth>
            </wp14:sizeRelH>
          </wp:anchor>
        </w:drawing>
      </w:r>
      <w:r w:rsidR="00BD2D01" w:rsidRPr="00AC5065">
        <w:rPr>
          <w:rFonts w:ascii="Arial" w:hAnsi="Arial" w:cs="Arial"/>
        </w:rPr>
        <w:t xml:space="preserve">This is basically the opposite of the above and is easy to achieve by just adding lines in the requirement list for all wanted combinations of requirements and testcases. The example to the right states that UART_REQ_3 must pass in both </w:t>
      </w:r>
      <w:proofErr w:type="spellStart"/>
      <w:r w:rsidR="00DB6921">
        <w:rPr>
          <w:rFonts w:ascii="Arial" w:hAnsi="Arial" w:cs="Arial"/>
        </w:rPr>
        <w:t>t</w:t>
      </w:r>
      <w:r w:rsidR="00313D46">
        <w:rPr>
          <w:rFonts w:ascii="Arial" w:hAnsi="Arial" w:cs="Arial"/>
        </w:rPr>
        <w:t>c</w:t>
      </w:r>
      <w:r w:rsidR="00DB6921">
        <w:rPr>
          <w:rFonts w:ascii="Arial" w:hAnsi="Arial" w:cs="Arial"/>
        </w:rPr>
        <w:t>_basic</w:t>
      </w:r>
      <w:proofErr w:type="spellEnd"/>
      <w:r w:rsidR="00BD2D01" w:rsidRPr="00AC5065">
        <w:rPr>
          <w:rFonts w:ascii="Arial" w:hAnsi="Arial" w:cs="Arial"/>
        </w:rPr>
        <w:t xml:space="preserve"> and </w:t>
      </w:r>
      <w:r w:rsidR="00DB6921">
        <w:rPr>
          <w:rFonts w:ascii="Arial" w:hAnsi="Arial" w:cs="Arial"/>
        </w:rPr>
        <w:t>t</w:t>
      </w:r>
      <w:r w:rsidR="00313D46">
        <w:rPr>
          <w:rFonts w:ascii="Arial" w:hAnsi="Arial" w:cs="Arial"/>
        </w:rPr>
        <w:t>c</w:t>
      </w:r>
      <w:r w:rsidR="00371C80">
        <w:rPr>
          <w:rFonts w:ascii="Arial" w:hAnsi="Arial" w:cs="Arial"/>
        </w:rPr>
        <w:t>_</w:t>
      </w:r>
      <w:r w:rsidR="00BD2D01" w:rsidRPr="00AC5065">
        <w:rPr>
          <w:rFonts w:ascii="Arial" w:hAnsi="Arial" w:cs="Arial"/>
        </w:rPr>
        <w:t>19k2.</w:t>
      </w:r>
    </w:p>
    <w:p w14:paraId="675205BC" w14:textId="5FF3DDCD" w:rsidR="00143195" w:rsidRPr="00AC5065" w:rsidRDefault="00143195" w:rsidP="008E122C">
      <w:pPr>
        <w:rPr>
          <w:rFonts w:ascii="Arial" w:hAnsi="Arial" w:cs="Arial"/>
        </w:rPr>
      </w:pPr>
    </w:p>
    <w:p w14:paraId="7F9A65C8" w14:textId="01616CE6" w:rsidR="00143195" w:rsidRPr="00AC5065" w:rsidRDefault="00143195" w:rsidP="008E122C">
      <w:pPr>
        <w:rPr>
          <w:rFonts w:ascii="Arial" w:hAnsi="Arial" w:cs="Arial"/>
        </w:rPr>
      </w:pPr>
    </w:p>
    <w:p w14:paraId="38D0B27D" w14:textId="74F7A499" w:rsidR="001B56DC" w:rsidRPr="00AC5065" w:rsidRDefault="001B56DC" w:rsidP="001B56DC">
      <w:pPr>
        <w:rPr>
          <w:rFonts w:ascii="Arial" w:hAnsi="Arial" w:cs="Arial"/>
          <w:iCs/>
          <w:sz w:val="16"/>
          <w:szCs w:val="16"/>
        </w:rPr>
      </w:pPr>
    </w:p>
    <w:p w14:paraId="208947BB" w14:textId="4CC81FFC" w:rsidR="001B56DC" w:rsidRPr="00AC5065" w:rsidRDefault="001B56DC" w:rsidP="001B56DC">
      <w:pPr>
        <w:rPr>
          <w:rFonts w:ascii="Arial" w:hAnsi="Arial" w:cs="Arial"/>
        </w:rPr>
      </w:pPr>
    </w:p>
    <w:p w14:paraId="02891892" w14:textId="53DBA423" w:rsidR="006768D6" w:rsidRPr="00AC5065" w:rsidRDefault="006768D6" w:rsidP="006768D6">
      <w:pPr>
        <w:rPr>
          <w:rFonts w:ascii="Arial" w:hAnsi="Arial" w:cs="Arial"/>
          <w:iCs/>
          <w:sz w:val="16"/>
          <w:szCs w:val="16"/>
        </w:rPr>
      </w:pPr>
    </w:p>
    <w:p w14:paraId="3526B414" w14:textId="08C815DB" w:rsidR="006768D6" w:rsidRPr="00AC5065" w:rsidRDefault="006768D6" w:rsidP="006768D6">
      <w:pPr>
        <w:rPr>
          <w:rFonts w:ascii="Arial" w:hAnsi="Arial" w:cs="Arial"/>
          <w:iCs/>
          <w:sz w:val="16"/>
          <w:szCs w:val="16"/>
        </w:rPr>
      </w:pPr>
    </w:p>
    <w:p w14:paraId="604814E8" w14:textId="2ADB49B4" w:rsidR="006768D6" w:rsidRPr="00AC5065" w:rsidRDefault="006768D6" w:rsidP="006768D6">
      <w:pPr>
        <w:rPr>
          <w:rFonts w:ascii="Arial" w:hAnsi="Arial" w:cs="Arial"/>
          <w:iCs/>
          <w:sz w:val="16"/>
          <w:szCs w:val="16"/>
        </w:rPr>
      </w:pPr>
    </w:p>
    <w:p w14:paraId="4B5B0C55" w14:textId="60CB27E9" w:rsidR="006768D6" w:rsidRPr="00AC5065" w:rsidRDefault="006768D6" w:rsidP="006768D6">
      <w:pPr>
        <w:rPr>
          <w:rFonts w:ascii="Arial" w:hAnsi="Arial" w:cs="Arial"/>
          <w:iCs/>
          <w:sz w:val="16"/>
          <w:szCs w:val="16"/>
        </w:rPr>
      </w:pPr>
    </w:p>
    <w:p w14:paraId="19718797" w14:textId="336B7882" w:rsidR="006768D6" w:rsidRPr="00AC5065" w:rsidRDefault="006768D6" w:rsidP="006768D6">
      <w:pPr>
        <w:rPr>
          <w:rFonts w:ascii="Arial" w:hAnsi="Arial" w:cs="Arial"/>
          <w:iCs/>
          <w:sz w:val="16"/>
          <w:szCs w:val="16"/>
        </w:rPr>
      </w:pPr>
    </w:p>
    <w:p w14:paraId="3CFAE619" w14:textId="005A22E1" w:rsidR="006768D6" w:rsidRPr="00AC5065" w:rsidRDefault="006768D6" w:rsidP="006768D6">
      <w:pPr>
        <w:rPr>
          <w:rFonts w:ascii="Arial" w:hAnsi="Arial" w:cs="Arial"/>
          <w:iCs/>
          <w:sz w:val="16"/>
          <w:szCs w:val="16"/>
        </w:rPr>
      </w:pPr>
    </w:p>
    <w:p w14:paraId="1CF8C464" w14:textId="0E930214" w:rsidR="006768D6" w:rsidRPr="00AC5065" w:rsidRDefault="006768D6" w:rsidP="006768D6">
      <w:pPr>
        <w:rPr>
          <w:rFonts w:ascii="Arial" w:hAnsi="Arial" w:cs="Arial"/>
          <w:iCs/>
          <w:sz w:val="16"/>
          <w:szCs w:val="16"/>
        </w:rPr>
      </w:pPr>
    </w:p>
    <w:p w14:paraId="38C381A6" w14:textId="00DF657D" w:rsidR="00443AFC" w:rsidRPr="00AC5065" w:rsidRDefault="00443AFC">
      <w:pPr>
        <w:rPr>
          <w:rFonts w:ascii="Arial" w:hAnsi="Arial" w:cs="Arial"/>
          <w:iCs/>
          <w:sz w:val="16"/>
          <w:szCs w:val="16"/>
        </w:rPr>
      </w:pPr>
      <w:r w:rsidRPr="00AC5065">
        <w:rPr>
          <w:rFonts w:ascii="Arial" w:hAnsi="Arial" w:cs="Arial"/>
          <w:iCs/>
          <w:sz w:val="16"/>
          <w:szCs w:val="16"/>
        </w:rPr>
        <w:br w:type="page"/>
      </w:r>
    </w:p>
    <w:p w14:paraId="3B33402E" w14:textId="53847506" w:rsidR="00443AFC" w:rsidRPr="00AC5065" w:rsidRDefault="00443AFC" w:rsidP="00372E15">
      <w:pPr>
        <w:pStyle w:val="Heading2"/>
      </w:pPr>
      <w:bookmarkStart w:id="168" w:name="_Ref31718269"/>
      <w:r w:rsidRPr="00AC5065">
        <w:lastRenderedPageBreak/>
        <w:t>Advanced usage – Requirement mapping</w:t>
      </w:r>
      <w:bookmarkEnd w:id="168"/>
    </w:p>
    <w:p w14:paraId="15451A58" w14:textId="6990FBC0" w:rsidR="006768D6" w:rsidRPr="00AC5065" w:rsidRDefault="00443AFC" w:rsidP="00443AFC">
      <w:pPr>
        <w:rPr>
          <w:rFonts w:ascii="Arial" w:hAnsi="Arial" w:cs="Arial"/>
        </w:rPr>
      </w:pPr>
      <w:r w:rsidRPr="00AC5065">
        <w:rPr>
          <w:rFonts w:ascii="Arial" w:hAnsi="Arial" w:cs="Arial"/>
        </w:rPr>
        <w:t>Requirement mapping just maps one or more requirements to another requirement.</w:t>
      </w:r>
    </w:p>
    <w:p w14:paraId="7A16E630" w14:textId="7743B197" w:rsidR="00443AFC" w:rsidRPr="00AC5065" w:rsidRDefault="00443AFC" w:rsidP="00443AFC">
      <w:pPr>
        <w:rPr>
          <w:rFonts w:ascii="Arial" w:hAnsi="Arial" w:cs="Arial"/>
        </w:rPr>
      </w:pPr>
      <w:r w:rsidRPr="00AC5065">
        <w:rPr>
          <w:rFonts w:ascii="Arial" w:hAnsi="Arial" w:cs="Arial"/>
        </w:rPr>
        <w:t>This is intended for two different use cases:</w:t>
      </w:r>
    </w:p>
    <w:p w14:paraId="7B00D76D" w14:textId="6A556E40" w:rsidR="00443AFC" w:rsidRPr="00AC5065" w:rsidRDefault="00443AFC" w:rsidP="00443AFC">
      <w:pPr>
        <w:rPr>
          <w:rFonts w:ascii="Arial" w:hAnsi="Arial" w:cs="Arial"/>
        </w:rPr>
      </w:pPr>
    </w:p>
    <w:p w14:paraId="6A737E9D" w14:textId="4A3EBD95" w:rsidR="00443AFC" w:rsidRPr="00AC5065" w:rsidRDefault="00443AFC" w:rsidP="00372E15">
      <w:pPr>
        <w:pStyle w:val="Heading3"/>
      </w:pPr>
      <w:r w:rsidRPr="00AC5065">
        <w:t xml:space="preserve">Mapping </w:t>
      </w:r>
      <w:r w:rsidR="00B15665" w:rsidRPr="00AC5065">
        <w:t xml:space="preserve">of </w:t>
      </w:r>
      <w:r w:rsidR="00B01198" w:rsidRPr="00AC5065">
        <w:t xml:space="preserve">project </w:t>
      </w:r>
      <w:r w:rsidR="00B15665" w:rsidRPr="00AC5065">
        <w:t xml:space="preserve">requirements to </w:t>
      </w:r>
      <w:r w:rsidR="00B01198" w:rsidRPr="00AC5065">
        <w:t xml:space="preserve">IP or legacy </w:t>
      </w:r>
      <w:r w:rsidR="00B15665" w:rsidRPr="00AC5065">
        <w:t>requirements</w:t>
      </w:r>
    </w:p>
    <w:p w14:paraId="23954216" w14:textId="30151112" w:rsidR="00B15665" w:rsidRPr="00AC5065" w:rsidRDefault="00B15665" w:rsidP="00443AFC">
      <w:pPr>
        <w:rPr>
          <w:rFonts w:ascii="Arial" w:hAnsi="Arial" w:cs="Arial"/>
          <w:b/>
          <w:bCs/>
        </w:rPr>
      </w:pPr>
    </w:p>
    <w:p w14:paraId="333CB987" w14:textId="4A02C99B" w:rsidR="00B15665" w:rsidRPr="00AC5065" w:rsidRDefault="00B15665" w:rsidP="00443AFC">
      <w:pPr>
        <w:rPr>
          <w:rFonts w:ascii="Arial" w:hAnsi="Arial" w:cs="Arial"/>
        </w:rPr>
      </w:pPr>
      <w:r w:rsidRPr="00AC5065">
        <w:rPr>
          <w:rFonts w:ascii="Arial" w:hAnsi="Arial" w:cs="Arial"/>
        </w:rPr>
        <w:t xml:space="preserve">Assuming you already have a UART IP, that has been properly verified, and the provided UART testbench already has full UVVM specification coverage support, with a requirement list file and testcases generating </w:t>
      </w:r>
      <w:r w:rsidR="004C40F1">
        <w:rPr>
          <w:rFonts w:ascii="Arial" w:hAnsi="Arial" w:cs="Arial"/>
        </w:rPr>
        <w:t>Partial coverage</w:t>
      </w:r>
      <w:r w:rsidR="0089778D" w:rsidRPr="00AC5065">
        <w:rPr>
          <w:rFonts w:ascii="Arial" w:hAnsi="Arial" w:cs="Arial"/>
        </w:rPr>
        <w:t xml:space="preserve"> file</w:t>
      </w:r>
      <w:r w:rsidRPr="00AC5065">
        <w:rPr>
          <w:rFonts w:ascii="Arial" w:hAnsi="Arial" w:cs="Arial"/>
        </w:rPr>
        <w:t>s.</w:t>
      </w:r>
    </w:p>
    <w:p w14:paraId="16329F91" w14:textId="2B706E87" w:rsidR="00B15665" w:rsidRPr="00AC5065" w:rsidRDefault="00B15665" w:rsidP="00443AFC">
      <w:pPr>
        <w:rPr>
          <w:rFonts w:ascii="Arial" w:hAnsi="Arial" w:cs="Arial"/>
        </w:rPr>
      </w:pPr>
      <w:r w:rsidRPr="00AC5065">
        <w:rPr>
          <w:rFonts w:ascii="Arial" w:hAnsi="Arial" w:cs="Arial"/>
        </w:rPr>
        <w:t>Assuming you then have a project with its own UART requirements, that hopefully more or less matches that of the IP, but the requirement labels and combinations may be different.</w:t>
      </w:r>
    </w:p>
    <w:p w14:paraId="387026AD" w14:textId="4D2D1433" w:rsidR="00B15665" w:rsidRPr="00AC5065" w:rsidRDefault="00B15665" w:rsidP="00443AFC">
      <w:pPr>
        <w:rPr>
          <w:rFonts w:ascii="Arial" w:hAnsi="Arial" w:cs="Arial"/>
        </w:rPr>
      </w:pPr>
      <w:r w:rsidRPr="00AC5065">
        <w:rPr>
          <w:rFonts w:ascii="Arial" w:hAnsi="Arial" w:cs="Arial"/>
        </w:rPr>
        <w:t>Then you don’t want to modify the provided UART testbench in order just to get the “right” requirement labels.</w:t>
      </w:r>
    </w:p>
    <w:p w14:paraId="29DA2542" w14:textId="6B3373B7" w:rsidR="00B15665" w:rsidRPr="00AC5065" w:rsidRDefault="00A810F3" w:rsidP="00443AFC">
      <w:pPr>
        <w:rPr>
          <w:rFonts w:ascii="Arial" w:hAnsi="Arial" w:cs="Arial"/>
        </w:rPr>
      </w:pPr>
      <w:r w:rsidRPr="00AC5065">
        <w:rPr>
          <w:rFonts w:ascii="Arial" w:hAnsi="Arial" w:cs="Arial"/>
          <w:noProof/>
        </w:rPr>
        <w:drawing>
          <wp:anchor distT="0" distB="0" distL="114300" distR="114300" simplePos="0" relativeHeight="251680256" behindDoc="0" locked="0" layoutInCell="1" allowOverlap="1" wp14:anchorId="25776FAE" wp14:editId="689F36C4">
            <wp:simplePos x="0" y="0"/>
            <wp:positionH relativeFrom="column">
              <wp:posOffset>1489075</wp:posOffset>
            </wp:positionH>
            <wp:positionV relativeFrom="paragraph">
              <wp:posOffset>195580</wp:posOffset>
            </wp:positionV>
            <wp:extent cx="4773930" cy="932180"/>
            <wp:effectExtent l="0" t="0" r="1270" b="0"/>
            <wp:wrapTopAndBottom/>
            <wp:docPr id="91" name="Bild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4773930" cy="932180"/>
                    </a:xfrm>
                    <a:prstGeom prst="rect">
                      <a:avLst/>
                    </a:prstGeom>
                    <a:noFill/>
                  </pic:spPr>
                </pic:pic>
              </a:graphicData>
            </a:graphic>
            <wp14:sizeRelH relativeFrom="margin">
              <wp14:pctWidth>0</wp14:pctWidth>
            </wp14:sizeRelH>
          </wp:anchor>
        </w:drawing>
      </w:r>
      <w:r w:rsidR="00B15665" w:rsidRPr="00AC5065">
        <w:rPr>
          <w:rFonts w:ascii="Arial" w:hAnsi="Arial" w:cs="Arial"/>
        </w:rPr>
        <w:t>A much better approach is to map the project requirements to the UART IP requirements.</w:t>
      </w:r>
    </w:p>
    <w:p w14:paraId="7A166E7C" w14:textId="15556978" w:rsidR="00B15665" w:rsidRPr="00AC5065" w:rsidRDefault="00B15665" w:rsidP="00443AFC">
      <w:pPr>
        <w:rPr>
          <w:rFonts w:ascii="Arial" w:hAnsi="Arial" w:cs="Arial"/>
        </w:rPr>
      </w:pPr>
    </w:p>
    <w:p w14:paraId="2254D104" w14:textId="197817E8" w:rsidR="00B15665" w:rsidRPr="00AC5065" w:rsidRDefault="00A810F3" w:rsidP="00443AFC">
      <w:pPr>
        <w:rPr>
          <w:rFonts w:ascii="Arial" w:hAnsi="Arial" w:cs="Arial"/>
        </w:rPr>
      </w:pPr>
      <w:r w:rsidRPr="00AC5065">
        <w:rPr>
          <w:rFonts w:ascii="Arial" w:hAnsi="Arial" w:cs="Arial"/>
          <w:noProof/>
        </w:rPr>
        <w:drawing>
          <wp:anchor distT="0" distB="0" distL="114300" distR="114300" simplePos="0" relativeHeight="251681280" behindDoc="0" locked="0" layoutInCell="1" allowOverlap="1" wp14:anchorId="2511D236" wp14:editId="7C14E231">
            <wp:simplePos x="0" y="0"/>
            <wp:positionH relativeFrom="column">
              <wp:posOffset>6862362</wp:posOffset>
            </wp:positionH>
            <wp:positionV relativeFrom="paragraph">
              <wp:posOffset>81059</wp:posOffset>
            </wp:positionV>
            <wp:extent cx="2542540" cy="536575"/>
            <wp:effectExtent l="0" t="0" r="0" b="0"/>
            <wp:wrapSquare wrapText="bothSides"/>
            <wp:docPr id="94" name="Bild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542540" cy="536575"/>
                    </a:xfrm>
                    <a:prstGeom prst="rect">
                      <a:avLst/>
                    </a:prstGeom>
                    <a:noFill/>
                  </pic:spPr>
                </pic:pic>
              </a:graphicData>
            </a:graphic>
          </wp:anchor>
        </w:drawing>
      </w:r>
      <w:r w:rsidR="009A303A" w:rsidRPr="00AC5065">
        <w:rPr>
          <w:rFonts w:ascii="Arial" w:hAnsi="Arial" w:cs="Arial"/>
        </w:rPr>
        <w:t xml:space="preserve">Now assume the already shown UART requirement list is that of the IP, and that we have similar project UART requirements, we may have a scenario as shown </w:t>
      </w:r>
      <w:r w:rsidRPr="00AC5065">
        <w:rPr>
          <w:rFonts w:ascii="Arial" w:hAnsi="Arial" w:cs="Arial"/>
        </w:rPr>
        <w:t>above</w:t>
      </w:r>
      <w:r w:rsidR="009A303A" w:rsidRPr="00AC5065">
        <w:rPr>
          <w:rFonts w:ascii="Arial" w:hAnsi="Arial" w:cs="Arial"/>
        </w:rPr>
        <w:t>.</w:t>
      </w:r>
      <w:r w:rsidR="009A303A" w:rsidRPr="00AC5065">
        <w:rPr>
          <w:rFonts w:ascii="Arial" w:hAnsi="Arial" w:cs="Arial"/>
        </w:rPr>
        <w:br/>
        <w:t>Here we can see that UART_REQ_B of the project matches that of UART_REQ_3 of the UART IP, and that UART_REQ_A of the project is actually not covered by any single UART IP requirement, but in fact must include both UART_REQ_1 and UART_REQ_2.</w:t>
      </w:r>
    </w:p>
    <w:p w14:paraId="38DFE140" w14:textId="72C8B942" w:rsidR="009A303A" w:rsidRPr="00AC5065" w:rsidRDefault="00A810F3" w:rsidP="00443AFC">
      <w:pPr>
        <w:rPr>
          <w:rFonts w:ascii="Arial" w:hAnsi="Arial" w:cs="Arial"/>
          <w:iCs/>
          <w:sz w:val="16"/>
          <w:szCs w:val="16"/>
        </w:rPr>
      </w:pPr>
      <w:r w:rsidRPr="00AC5065">
        <w:rPr>
          <w:rFonts w:ascii="Arial" w:hAnsi="Arial" w:cs="Arial"/>
        </w:rPr>
        <w:t>The map would for this case be as shown to the right.</w:t>
      </w:r>
    </w:p>
    <w:p w14:paraId="350C9B8D" w14:textId="2F39EDBC" w:rsidR="006768D6" w:rsidRPr="00AC5065" w:rsidRDefault="006768D6" w:rsidP="006768D6">
      <w:pPr>
        <w:rPr>
          <w:rFonts w:ascii="Arial" w:hAnsi="Arial" w:cs="Arial"/>
          <w:iCs/>
          <w:sz w:val="16"/>
          <w:szCs w:val="16"/>
        </w:rPr>
      </w:pPr>
    </w:p>
    <w:p w14:paraId="36E0DCF1" w14:textId="77777777" w:rsidR="003D7085" w:rsidRPr="00F1288C" w:rsidRDefault="00A810F3" w:rsidP="006768D6">
      <w:pPr>
        <w:rPr>
          <w:rFonts w:ascii="Arial" w:hAnsi="Arial" w:cs="Arial"/>
          <w:iCs/>
          <w:szCs w:val="18"/>
        </w:rPr>
      </w:pPr>
      <w:r w:rsidRPr="00F1288C">
        <w:rPr>
          <w:rFonts w:ascii="Arial" w:hAnsi="Arial" w:cs="Arial"/>
          <w:iCs/>
          <w:szCs w:val="18"/>
        </w:rPr>
        <w:t>Making the requirement map file is of course a manual job, which could be simple or complex depending on how much the two requirement lists differ in structure.</w:t>
      </w:r>
    </w:p>
    <w:p w14:paraId="7F17D305" w14:textId="77777777" w:rsidR="003D7085" w:rsidRPr="00F1288C" w:rsidRDefault="003D7085" w:rsidP="006768D6">
      <w:pPr>
        <w:rPr>
          <w:rFonts w:ascii="Arial" w:hAnsi="Arial" w:cs="Arial"/>
          <w:iCs/>
          <w:szCs w:val="18"/>
        </w:rPr>
      </w:pPr>
    </w:p>
    <w:p w14:paraId="31A985FD" w14:textId="72F44166" w:rsidR="003D7085" w:rsidRPr="00F1288C" w:rsidRDefault="003D7085" w:rsidP="006768D6">
      <w:pPr>
        <w:rPr>
          <w:rFonts w:ascii="Arial" w:hAnsi="Arial" w:cs="Arial"/>
          <w:iCs/>
          <w:szCs w:val="18"/>
        </w:rPr>
      </w:pPr>
      <w:r w:rsidRPr="00F1288C">
        <w:rPr>
          <w:rFonts w:ascii="Arial" w:hAnsi="Arial" w:cs="Arial"/>
          <w:iCs/>
          <w:szCs w:val="18"/>
        </w:rPr>
        <w:t xml:space="preserve">The requirement map file is only used as an input to the run_spec_cov.py </w:t>
      </w:r>
      <w:r w:rsidR="004109F5" w:rsidRPr="00F1288C">
        <w:rPr>
          <w:rFonts w:ascii="Arial" w:hAnsi="Arial" w:cs="Arial"/>
          <w:iCs/>
          <w:szCs w:val="18"/>
        </w:rPr>
        <w:t>Python</w:t>
      </w:r>
      <w:r w:rsidRPr="00F1288C">
        <w:rPr>
          <w:rFonts w:ascii="Arial" w:hAnsi="Arial" w:cs="Arial"/>
          <w:iCs/>
          <w:szCs w:val="18"/>
        </w:rPr>
        <w:t xml:space="preserve"> script, as is also the </w:t>
      </w:r>
      <w:r w:rsidR="004C40F1">
        <w:rPr>
          <w:rFonts w:ascii="Arial" w:hAnsi="Arial" w:cs="Arial"/>
          <w:iCs/>
          <w:szCs w:val="18"/>
        </w:rPr>
        <w:t>Partial coverage</w:t>
      </w:r>
      <w:r w:rsidR="0089778D" w:rsidRPr="00F1288C">
        <w:rPr>
          <w:rFonts w:ascii="Arial" w:hAnsi="Arial" w:cs="Arial"/>
          <w:iCs/>
          <w:szCs w:val="18"/>
        </w:rPr>
        <w:t xml:space="preserve"> file</w:t>
      </w:r>
      <w:r w:rsidRPr="00F1288C">
        <w:rPr>
          <w:rFonts w:ascii="Arial" w:hAnsi="Arial" w:cs="Arial"/>
          <w:iCs/>
          <w:szCs w:val="18"/>
        </w:rPr>
        <w:t xml:space="preserve"> from the UART IP verification using the IP (or legacy) testbench. The </w:t>
      </w:r>
      <w:r w:rsidR="004109F5" w:rsidRPr="00F1288C">
        <w:rPr>
          <w:rFonts w:ascii="Arial" w:hAnsi="Arial" w:cs="Arial"/>
          <w:iCs/>
          <w:szCs w:val="18"/>
        </w:rPr>
        <w:t>Python</w:t>
      </w:r>
      <w:r w:rsidRPr="00F1288C">
        <w:rPr>
          <w:rFonts w:ascii="Arial" w:hAnsi="Arial" w:cs="Arial"/>
          <w:iCs/>
          <w:szCs w:val="18"/>
        </w:rPr>
        <w:t xml:space="preserve"> script will check that </w:t>
      </w:r>
    </w:p>
    <w:p w14:paraId="5C61FF97" w14:textId="6D2400C5" w:rsidR="00A810F3" w:rsidRPr="00F1288C" w:rsidRDefault="003D7085" w:rsidP="003D7085">
      <w:pPr>
        <w:pStyle w:val="ListParagraph"/>
        <w:numPr>
          <w:ilvl w:val="0"/>
          <w:numId w:val="4"/>
        </w:numPr>
        <w:rPr>
          <w:rFonts w:ascii="Arial" w:hAnsi="Arial" w:cs="Arial"/>
          <w:iCs/>
          <w:szCs w:val="18"/>
        </w:rPr>
      </w:pPr>
      <w:r w:rsidRPr="00F1288C">
        <w:rPr>
          <w:rFonts w:ascii="Arial" w:hAnsi="Arial" w:cs="Arial"/>
          <w:iCs/>
          <w:szCs w:val="18"/>
        </w:rPr>
        <w:t>For project requirement UART_REQ_A, both UART_REQ_1 and UART_REQ_2 have passed</w:t>
      </w:r>
    </w:p>
    <w:p w14:paraId="193E657A" w14:textId="79878FD4" w:rsidR="003D7085" w:rsidRPr="00F1288C" w:rsidRDefault="003D7085" w:rsidP="003D7085">
      <w:pPr>
        <w:pStyle w:val="ListParagraph"/>
        <w:numPr>
          <w:ilvl w:val="0"/>
          <w:numId w:val="4"/>
        </w:numPr>
        <w:rPr>
          <w:rFonts w:ascii="Arial" w:hAnsi="Arial" w:cs="Arial"/>
          <w:iCs/>
          <w:szCs w:val="18"/>
        </w:rPr>
      </w:pPr>
      <w:r w:rsidRPr="00F1288C">
        <w:rPr>
          <w:rFonts w:ascii="Arial" w:hAnsi="Arial" w:cs="Arial"/>
          <w:iCs/>
          <w:szCs w:val="18"/>
        </w:rPr>
        <w:t>For project requirement UART_REQ_B, UART_REQ_3 has passed</w:t>
      </w:r>
    </w:p>
    <w:p w14:paraId="60A5BB83" w14:textId="7A111D25" w:rsidR="003D7085" w:rsidRPr="00F1288C" w:rsidRDefault="003D7085" w:rsidP="003D7085">
      <w:pPr>
        <w:pStyle w:val="ListParagraph"/>
        <w:numPr>
          <w:ilvl w:val="0"/>
          <w:numId w:val="4"/>
        </w:numPr>
        <w:rPr>
          <w:rFonts w:ascii="Arial" w:hAnsi="Arial" w:cs="Arial"/>
          <w:iCs/>
          <w:szCs w:val="18"/>
        </w:rPr>
      </w:pPr>
      <w:r w:rsidRPr="00F1288C">
        <w:rPr>
          <w:rFonts w:ascii="Arial" w:hAnsi="Arial" w:cs="Arial"/>
          <w:iCs/>
          <w:szCs w:val="18"/>
        </w:rPr>
        <w:t>Etc…</w:t>
      </w:r>
    </w:p>
    <w:p w14:paraId="7D9813F7" w14:textId="566B8C15" w:rsidR="003D7085" w:rsidRPr="00F1288C" w:rsidRDefault="003D7085" w:rsidP="003D7085">
      <w:pPr>
        <w:rPr>
          <w:rFonts w:ascii="Arial" w:hAnsi="Arial" w:cs="Arial"/>
          <w:iCs/>
          <w:szCs w:val="18"/>
        </w:rPr>
      </w:pPr>
    </w:p>
    <w:p w14:paraId="76E9D8FE" w14:textId="24873DDD" w:rsidR="003D7085" w:rsidRPr="00F1288C" w:rsidRDefault="003D7085" w:rsidP="003D7085">
      <w:pPr>
        <w:rPr>
          <w:rFonts w:ascii="Arial" w:hAnsi="Arial" w:cs="Arial"/>
          <w:iCs/>
          <w:szCs w:val="18"/>
        </w:rPr>
      </w:pPr>
      <w:r w:rsidRPr="00F1288C">
        <w:rPr>
          <w:rFonts w:ascii="Arial" w:hAnsi="Arial" w:cs="Arial"/>
          <w:iCs/>
          <w:szCs w:val="18"/>
        </w:rPr>
        <w:t>The report from run_spec_cov.py will show compliancy for the project requirement (</w:t>
      </w:r>
      <w:proofErr w:type="spellStart"/>
      <w:r w:rsidRPr="00F1288C">
        <w:rPr>
          <w:rFonts w:ascii="Arial" w:hAnsi="Arial" w:cs="Arial"/>
          <w:iCs/>
          <w:szCs w:val="18"/>
        </w:rPr>
        <w:t>e.</w:t>
      </w:r>
      <w:proofErr w:type="gramStart"/>
      <w:r w:rsidRPr="00F1288C">
        <w:rPr>
          <w:rFonts w:ascii="Arial" w:hAnsi="Arial" w:cs="Arial"/>
          <w:iCs/>
          <w:szCs w:val="18"/>
        </w:rPr>
        <w:t>g.UART</w:t>
      </w:r>
      <w:proofErr w:type="gramEnd"/>
      <w:r w:rsidRPr="00F1288C">
        <w:rPr>
          <w:rFonts w:ascii="Arial" w:hAnsi="Arial" w:cs="Arial"/>
          <w:iCs/>
          <w:szCs w:val="18"/>
        </w:rPr>
        <w:t>_REQ_A</w:t>
      </w:r>
      <w:proofErr w:type="spellEnd"/>
      <w:r w:rsidRPr="00F1288C">
        <w:rPr>
          <w:rFonts w:ascii="Arial" w:hAnsi="Arial" w:cs="Arial"/>
          <w:iCs/>
          <w:szCs w:val="18"/>
        </w:rPr>
        <w:t>), but also for the “sub-requirement(s)” (e.g. UART_REQ_1 and UART_REQ_2).</w:t>
      </w:r>
    </w:p>
    <w:p w14:paraId="18AB3FC4" w14:textId="7CBA13CC" w:rsidR="006768D6" w:rsidRPr="00F1288C" w:rsidRDefault="006768D6" w:rsidP="006768D6">
      <w:pPr>
        <w:rPr>
          <w:rFonts w:ascii="Arial" w:hAnsi="Arial" w:cs="Arial"/>
          <w:iCs/>
          <w:szCs w:val="18"/>
        </w:rPr>
      </w:pPr>
    </w:p>
    <w:p w14:paraId="099671E6" w14:textId="6B9C3089" w:rsidR="006768D6" w:rsidRPr="00F1288C" w:rsidRDefault="006768D6" w:rsidP="006768D6">
      <w:pPr>
        <w:rPr>
          <w:rFonts w:ascii="Arial" w:hAnsi="Arial" w:cs="Arial"/>
          <w:iCs/>
          <w:szCs w:val="18"/>
        </w:rPr>
      </w:pPr>
    </w:p>
    <w:p w14:paraId="18B91242" w14:textId="77777777" w:rsidR="00CB3503" w:rsidRPr="00AC5065" w:rsidRDefault="00CB3503">
      <w:pPr>
        <w:rPr>
          <w:rFonts w:ascii="Arial" w:hAnsi="Arial" w:cs="Arial"/>
          <w:b/>
          <w:bCs/>
        </w:rPr>
      </w:pPr>
      <w:r w:rsidRPr="00AC5065">
        <w:rPr>
          <w:rFonts w:ascii="Arial" w:hAnsi="Arial" w:cs="Arial"/>
          <w:b/>
          <w:bCs/>
        </w:rPr>
        <w:br w:type="page"/>
      </w:r>
    </w:p>
    <w:p w14:paraId="494676DA" w14:textId="0EFE25F4" w:rsidR="00B01198" w:rsidRPr="00372E15" w:rsidRDefault="00B01198" w:rsidP="00372E15">
      <w:pPr>
        <w:pStyle w:val="Heading3"/>
      </w:pPr>
      <w:r w:rsidRPr="00372E15">
        <w:lastRenderedPageBreak/>
        <w:t xml:space="preserve">Mapping of requirements to </w:t>
      </w:r>
      <w:r w:rsidR="00CB3503" w:rsidRPr="00372E15">
        <w:t>multiple sub-requirements</w:t>
      </w:r>
    </w:p>
    <w:p w14:paraId="58A2C438" w14:textId="79BB115A" w:rsidR="00CB3503" w:rsidRPr="00AC5065" w:rsidRDefault="00CB3503" w:rsidP="00B01198">
      <w:pPr>
        <w:rPr>
          <w:rFonts w:ascii="Arial" w:hAnsi="Arial" w:cs="Arial"/>
          <w:b/>
          <w:bCs/>
        </w:rPr>
      </w:pPr>
      <w:r w:rsidRPr="00AC5065">
        <w:rPr>
          <w:rFonts w:ascii="Arial" w:hAnsi="Arial" w:cs="Arial"/>
          <w:noProof/>
        </w:rPr>
        <mc:AlternateContent>
          <mc:Choice Requires="wps">
            <w:drawing>
              <wp:anchor distT="0" distB="0" distL="114300" distR="114300" simplePos="0" relativeHeight="251683328" behindDoc="0" locked="0" layoutInCell="1" allowOverlap="1" wp14:anchorId="229593F9" wp14:editId="0A85E93A">
                <wp:simplePos x="0" y="0"/>
                <wp:positionH relativeFrom="column">
                  <wp:posOffset>5948073</wp:posOffset>
                </wp:positionH>
                <wp:positionV relativeFrom="paragraph">
                  <wp:posOffset>106211</wp:posOffset>
                </wp:positionV>
                <wp:extent cx="3442335" cy="413385"/>
                <wp:effectExtent l="0" t="0" r="24765" b="24765"/>
                <wp:wrapSquare wrapText="bothSides"/>
                <wp:docPr id="78" name="Rektangel 77">
                  <a:extLst xmlns:a="http://schemas.openxmlformats.org/drawingml/2006/main">
                    <a:ext uri="{FF2B5EF4-FFF2-40B4-BE49-F238E27FC236}">
                      <a16:creationId xmlns:a16="http://schemas.microsoft.com/office/drawing/2014/main" id="{0ED75388-B70C-4429-814C-02FD73E0D219}"/>
                    </a:ext>
                  </a:extLst>
                </wp:docPr>
                <wp:cNvGraphicFramePr/>
                <a:graphic xmlns:a="http://schemas.openxmlformats.org/drawingml/2006/main">
                  <a:graphicData uri="http://schemas.microsoft.com/office/word/2010/wordprocessingShape">
                    <wps:wsp>
                      <wps:cNvSpPr/>
                      <wps:spPr>
                        <a:xfrm>
                          <a:off x="0" y="0"/>
                          <a:ext cx="3442335" cy="413385"/>
                        </a:xfrm>
                        <a:prstGeom prst="rect">
                          <a:avLst/>
                        </a:prstGeom>
                        <a:solidFill>
                          <a:schemeClr val="bg1">
                            <a:lumMod val="8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AE8F7F0" w14:textId="77777777" w:rsidR="0004699C" w:rsidRDefault="0004699C" w:rsidP="00CB3503">
                            <w:pPr>
                              <w:rPr>
                                <w:sz w:val="24"/>
                              </w:rPr>
                            </w:pPr>
                            <w:r>
                              <w:rPr>
                                <w:rFonts w:ascii="Arial" w:hAnsi="Arial" w:cs="Arial"/>
                                <w:b/>
                                <w:bCs/>
                                <w:color w:val="000000" w:themeColor="text1"/>
                                <w:kern w:val="24"/>
                                <w:sz w:val="16"/>
                                <w:szCs w:val="16"/>
                              </w:rPr>
                              <w:t>Requirement list, CSV</w:t>
                            </w:r>
                          </w:p>
                          <w:p w14:paraId="4FFBB63D" w14:textId="4AEB9141" w:rsidR="0004699C" w:rsidRPr="00CB3503" w:rsidRDefault="0004699C" w:rsidP="00CB3503">
                            <w:r w:rsidRPr="00CB3503">
                              <w:rPr>
                                <w:rFonts w:ascii="Arial" w:hAnsi="Arial" w:cs="Arial"/>
                                <w:color w:val="000000" w:themeColor="text1"/>
                                <w:kern w:val="24"/>
                                <w:sz w:val="16"/>
                                <w:szCs w:val="16"/>
                              </w:rPr>
                              <w:t xml:space="preserve">UART_REQ_GENERAL, </w:t>
                            </w:r>
                            <w:proofErr w:type="spellStart"/>
                            <w:r w:rsidRPr="00CB3503">
                              <w:rPr>
                                <w:rFonts w:ascii="Arial" w:hAnsi="Arial" w:cs="Arial"/>
                                <w:color w:val="000000" w:themeColor="text1"/>
                                <w:kern w:val="24"/>
                                <w:sz w:val="16"/>
                                <w:szCs w:val="16"/>
                              </w:rPr>
                              <w:t>Baudrates</w:t>
                            </w:r>
                            <w:proofErr w:type="spellEnd"/>
                            <w:r w:rsidRPr="00CB3503">
                              <w:rPr>
                                <w:rFonts w:ascii="Arial" w:hAnsi="Arial" w:cs="Arial"/>
                                <w:color w:val="000000" w:themeColor="text1"/>
                                <w:kern w:val="24"/>
                                <w:sz w:val="16"/>
                                <w:szCs w:val="16"/>
                              </w:rPr>
                              <w:t xml:space="preserve"> 9k6 a</w:t>
                            </w:r>
                            <w:r>
                              <w:rPr>
                                <w:rFonts w:ascii="Arial" w:hAnsi="Arial" w:cs="Arial"/>
                                <w:color w:val="000000" w:themeColor="text1"/>
                                <w:kern w:val="24"/>
                                <w:sz w:val="16"/>
                                <w:szCs w:val="16"/>
                              </w:rPr>
                              <w:t>nd 19k2, odd and even parity</w:t>
                            </w:r>
                          </w:p>
                        </w:txbxContent>
                      </wps:txbx>
                      <wps:bodyPr wrap="square" rtlCol="0" anchor="t" anchorCtr="0">
                        <a:noAutofit/>
                      </wps:bodyPr>
                    </wps:wsp>
                  </a:graphicData>
                </a:graphic>
                <wp14:sizeRelH relativeFrom="margin">
                  <wp14:pctWidth>0</wp14:pctWidth>
                </wp14:sizeRelH>
                <wp14:sizeRelV relativeFrom="margin">
                  <wp14:pctHeight>0</wp14:pctHeight>
                </wp14:sizeRelV>
              </wp:anchor>
            </w:drawing>
          </mc:Choice>
          <mc:Fallback>
            <w:pict>
              <v:rect w14:anchorId="229593F9" id="Rektangel 77" o:spid="_x0000_s1028" style="position:absolute;margin-left:468.35pt;margin-top:8.35pt;width:271.05pt;height:32.55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" fillcolor="#d8d8d8 [2732]" strokecolor="black [3213]" strokeweight="1pt">
                <v:textbox>
                  <w:txbxContent>
                    <w:p w14:paraId="6AE8F7F0" w14:textId="77777777" w:rsidR="0004699C" w:rsidRDefault="0004699C" w:rsidP="00CB3503">
                      <w:pPr>
                        <w:rPr>
                          <w:sz w:val="24"/>
                        </w:rPr>
                      </w:pPr>
                      <w:r>
                        <w:rPr>
                          <w:rFonts w:ascii="Arial" w:hAnsi="Arial" w:cs="Arial"/>
                          <w:b/>
                          <w:bCs/>
                          <w:color w:val="000000" w:themeColor="text1"/>
                          <w:kern w:val="24"/>
                          <w:sz w:val="16"/>
                          <w:szCs w:val="16"/>
                        </w:rPr>
                        <w:t>Requirement list, CSV</w:t>
                      </w:r>
                    </w:p>
                    <w:p w14:paraId="4FFBB63D" w14:textId="4AEB9141" w:rsidR="0004699C" w:rsidRPr="00CB3503" w:rsidRDefault="0004699C" w:rsidP="00CB3503">
                      <w:r w:rsidRPr="00CB3503">
                        <w:rPr>
                          <w:rFonts w:ascii="Arial" w:hAnsi="Arial" w:cs="Arial"/>
                          <w:color w:val="000000" w:themeColor="text1"/>
                          <w:kern w:val="24"/>
                          <w:sz w:val="16"/>
                          <w:szCs w:val="16"/>
                        </w:rPr>
                        <w:t xml:space="preserve">UART_REQ_GENERAL, </w:t>
                      </w:r>
                      <w:proofErr w:type="spellStart"/>
                      <w:r w:rsidRPr="00CB3503">
                        <w:rPr>
                          <w:rFonts w:ascii="Arial" w:hAnsi="Arial" w:cs="Arial"/>
                          <w:color w:val="000000" w:themeColor="text1"/>
                          <w:kern w:val="24"/>
                          <w:sz w:val="16"/>
                          <w:szCs w:val="16"/>
                        </w:rPr>
                        <w:t>Baudrates</w:t>
                      </w:r>
                      <w:proofErr w:type="spellEnd"/>
                      <w:r w:rsidRPr="00CB3503">
                        <w:rPr>
                          <w:rFonts w:ascii="Arial" w:hAnsi="Arial" w:cs="Arial"/>
                          <w:color w:val="000000" w:themeColor="text1"/>
                          <w:kern w:val="24"/>
                          <w:sz w:val="16"/>
                          <w:szCs w:val="16"/>
                        </w:rPr>
                        <w:t xml:space="preserve"> 9k6 a</w:t>
                      </w:r>
                      <w:r>
                        <w:rPr>
                          <w:rFonts w:ascii="Arial" w:hAnsi="Arial" w:cs="Arial"/>
                          <w:color w:val="000000" w:themeColor="text1"/>
                          <w:kern w:val="24"/>
                          <w:sz w:val="16"/>
                          <w:szCs w:val="16"/>
                        </w:rPr>
                        <w:t>nd 19k2, odd and even parity</w:t>
                      </w:r>
                    </w:p>
                  </w:txbxContent>
                </v:textbox>
                <w10:wrap type="square"/>
              </v:rect>
            </w:pict>
          </mc:Fallback>
        </mc:AlternateContent>
      </w:r>
    </w:p>
    <w:p w14:paraId="168DD19D" w14:textId="05EACEE6" w:rsidR="00CB3503" w:rsidRPr="00AC5065" w:rsidRDefault="00CB3503" w:rsidP="00B01198">
      <w:pPr>
        <w:rPr>
          <w:rFonts w:ascii="Arial" w:hAnsi="Arial" w:cs="Arial"/>
          <w:noProof/>
        </w:rPr>
      </w:pPr>
      <w:r w:rsidRPr="00AC5065">
        <w:rPr>
          <w:rFonts w:ascii="Arial" w:hAnsi="Arial" w:cs="Arial"/>
        </w:rPr>
        <w:t>Often the original requirements are too complex (or compound), so that it is difficult to tick off a requirement as checked until a whole lot of different things are tested. An example of that could be a UART requirement like</w:t>
      </w:r>
      <w:r w:rsidRPr="00AC5065">
        <w:rPr>
          <w:rFonts w:ascii="Arial" w:hAnsi="Arial" w:cs="Arial"/>
          <w:noProof/>
        </w:rPr>
        <w:t xml:space="preserve"> the one shown to the right</w:t>
      </w:r>
      <w:r w:rsidR="00AC66BE">
        <w:rPr>
          <w:rFonts w:ascii="Arial" w:hAnsi="Arial" w:cs="Arial"/>
          <w:noProof/>
        </w:rPr>
        <w:t xml:space="preserve"> – with a single UART_REQ_GENERAL requirement. </w:t>
      </w:r>
    </w:p>
    <w:p w14:paraId="0A97E3A0" w14:textId="3FF0354B" w:rsidR="00CB3503" w:rsidRPr="00AC5065" w:rsidRDefault="00957F50" w:rsidP="00B01198">
      <w:pPr>
        <w:rPr>
          <w:rFonts w:ascii="Arial" w:hAnsi="Arial" w:cs="Arial"/>
          <w:noProof/>
        </w:rPr>
      </w:pPr>
      <w:r w:rsidRPr="00AC5065">
        <w:rPr>
          <w:rFonts w:ascii="Arial" w:hAnsi="Arial" w:cs="Arial"/>
          <w:noProof/>
        </w:rPr>
        <mc:AlternateContent>
          <mc:Choice Requires="wps">
            <w:drawing>
              <wp:anchor distT="0" distB="0" distL="114300" distR="114300" simplePos="0" relativeHeight="251685376" behindDoc="0" locked="0" layoutInCell="1" allowOverlap="1" wp14:anchorId="49466E1E" wp14:editId="358971AE">
                <wp:simplePos x="0" y="0"/>
                <wp:positionH relativeFrom="column">
                  <wp:posOffset>2772410</wp:posOffset>
                </wp:positionH>
                <wp:positionV relativeFrom="paragraph">
                  <wp:posOffset>227330</wp:posOffset>
                </wp:positionV>
                <wp:extent cx="2084070" cy="731520"/>
                <wp:effectExtent l="0" t="0" r="11430" b="11430"/>
                <wp:wrapSquare wrapText="bothSides"/>
                <wp:docPr id="95" name="Rektangel 77"/>
                <wp:cNvGraphicFramePr/>
                <a:graphic xmlns:a="http://schemas.openxmlformats.org/drawingml/2006/main">
                  <a:graphicData uri="http://schemas.microsoft.com/office/word/2010/wordprocessingShape">
                    <wps:wsp>
                      <wps:cNvSpPr/>
                      <wps:spPr>
                        <a:xfrm>
                          <a:off x="0" y="0"/>
                          <a:ext cx="2084070" cy="731520"/>
                        </a:xfrm>
                        <a:prstGeom prst="rect">
                          <a:avLst/>
                        </a:prstGeom>
                        <a:solidFill>
                          <a:schemeClr val="bg1">
                            <a:lumMod val="8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9ED7CA1" w14:textId="5796C493" w:rsidR="0004699C" w:rsidRDefault="0004699C" w:rsidP="00604855">
                            <w:pPr>
                              <w:rPr>
                                <w:sz w:val="24"/>
                              </w:rPr>
                            </w:pPr>
                            <w:r>
                              <w:rPr>
                                <w:rFonts w:ascii="Arial" w:hAnsi="Arial" w:cs="Arial"/>
                                <w:b/>
                                <w:bCs/>
                                <w:color w:val="000000" w:themeColor="text1"/>
                                <w:kern w:val="24"/>
                                <w:sz w:val="16"/>
                                <w:szCs w:val="16"/>
                              </w:rPr>
                              <w:t>a) Potential new Requirement list, CSV</w:t>
                            </w:r>
                          </w:p>
                          <w:p w14:paraId="69BD8A0A" w14:textId="77777777" w:rsidR="0004699C" w:rsidRPr="00CB3503" w:rsidRDefault="0004699C" w:rsidP="00604855">
                            <w:r w:rsidRPr="00CB3503">
                              <w:rPr>
                                <w:rFonts w:ascii="Arial" w:hAnsi="Arial" w:cs="Arial"/>
                                <w:color w:val="000000" w:themeColor="text1"/>
                                <w:kern w:val="24"/>
                                <w:sz w:val="16"/>
                                <w:szCs w:val="16"/>
                              </w:rPr>
                              <w:t>UART_REQ_</w:t>
                            </w:r>
                            <w:r>
                              <w:rPr>
                                <w:rFonts w:ascii="Arial" w:hAnsi="Arial" w:cs="Arial"/>
                                <w:color w:val="000000" w:themeColor="text1"/>
                                <w:kern w:val="24"/>
                                <w:sz w:val="16"/>
                                <w:szCs w:val="16"/>
                              </w:rPr>
                              <w:t>BR_A</w:t>
                            </w:r>
                            <w:r w:rsidRPr="00CB3503">
                              <w:rPr>
                                <w:rFonts w:ascii="Arial" w:hAnsi="Arial" w:cs="Arial"/>
                                <w:color w:val="000000" w:themeColor="text1"/>
                                <w:kern w:val="24"/>
                                <w:sz w:val="16"/>
                                <w:szCs w:val="16"/>
                              </w:rPr>
                              <w:t xml:space="preserve">, </w:t>
                            </w:r>
                            <w:proofErr w:type="spellStart"/>
                            <w:r w:rsidRPr="00CB3503">
                              <w:rPr>
                                <w:rFonts w:ascii="Arial" w:hAnsi="Arial" w:cs="Arial"/>
                                <w:color w:val="000000" w:themeColor="text1"/>
                                <w:kern w:val="24"/>
                                <w:sz w:val="16"/>
                                <w:szCs w:val="16"/>
                              </w:rPr>
                              <w:t>Baudrate</w:t>
                            </w:r>
                            <w:proofErr w:type="spellEnd"/>
                            <w:r w:rsidRPr="00CB3503">
                              <w:rPr>
                                <w:rFonts w:ascii="Arial" w:hAnsi="Arial" w:cs="Arial"/>
                                <w:color w:val="000000" w:themeColor="text1"/>
                                <w:kern w:val="24"/>
                                <w:sz w:val="16"/>
                                <w:szCs w:val="16"/>
                              </w:rPr>
                              <w:t xml:space="preserve"> 9k6</w:t>
                            </w:r>
                          </w:p>
                          <w:p w14:paraId="27658643" w14:textId="53EB4100" w:rsidR="0004699C" w:rsidRPr="00CB3503" w:rsidRDefault="0004699C" w:rsidP="00604855">
                            <w:r w:rsidRPr="00CB3503">
                              <w:rPr>
                                <w:rFonts w:ascii="Arial" w:hAnsi="Arial" w:cs="Arial"/>
                                <w:color w:val="000000" w:themeColor="text1"/>
                                <w:kern w:val="24"/>
                                <w:sz w:val="16"/>
                                <w:szCs w:val="16"/>
                              </w:rPr>
                              <w:t>UART_REQ_</w:t>
                            </w:r>
                            <w:r>
                              <w:rPr>
                                <w:rFonts w:ascii="Arial" w:hAnsi="Arial" w:cs="Arial"/>
                                <w:color w:val="000000" w:themeColor="text1"/>
                                <w:kern w:val="24"/>
                                <w:sz w:val="16"/>
                                <w:szCs w:val="16"/>
                              </w:rPr>
                              <w:t>BR_B</w:t>
                            </w:r>
                            <w:r w:rsidRPr="00CB3503">
                              <w:rPr>
                                <w:rFonts w:ascii="Arial" w:hAnsi="Arial" w:cs="Arial"/>
                                <w:color w:val="000000" w:themeColor="text1"/>
                                <w:kern w:val="24"/>
                                <w:sz w:val="16"/>
                                <w:szCs w:val="16"/>
                              </w:rPr>
                              <w:t xml:space="preserve">, </w:t>
                            </w:r>
                            <w:proofErr w:type="spellStart"/>
                            <w:r w:rsidRPr="00CB3503">
                              <w:rPr>
                                <w:rFonts w:ascii="Arial" w:hAnsi="Arial" w:cs="Arial"/>
                                <w:color w:val="000000" w:themeColor="text1"/>
                                <w:kern w:val="24"/>
                                <w:sz w:val="16"/>
                                <w:szCs w:val="16"/>
                              </w:rPr>
                              <w:t>Baudrate</w:t>
                            </w:r>
                            <w:proofErr w:type="spellEnd"/>
                            <w:r w:rsidRPr="00CB3503">
                              <w:rPr>
                                <w:rFonts w:ascii="Arial" w:hAnsi="Arial" w:cs="Arial"/>
                                <w:color w:val="000000" w:themeColor="text1"/>
                                <w:kern w:val="24"/>
                                <w:sz w:val="16"/>
                                <w:szCs w:val="16"/>
                              </w:rPr>
                              <w:t xml:space="preserve"> </w:t>
                            </w:r>
                            <w:r>
                              <w:rPr>
                                <w:rFonts w:ascii="Arial" w:hAnsi="Arial" w:cs="Arial"/>
                                <w:color w:val="000000" w:themeColor="text1"/>
                                <w:kern w:val="24"/>
                                <w:sz w:val="16"/>
                                <w:szCs w:val="16"/>
                              </w:rPr>
                              <w:t>19k2</w:t>
                            </w:r>
                          </w:p>
                          <w:p w14:paraId="01EC373E" w14:textId="399018A7" w:rsidR="0004699C" w:rsidRPr="00604855" w:rsidRDefault="0004699C" w:rsidP="00604855">
                            <w:r w:rsidRPr="00604855">
                              <w:rPr>
                                <w:rFonts w:ascii="Arial" w:hAnsi="Arial" w:cs="Arial"/>
                                <w:color w:val="000000" w:themeColor="text1"/>
                                <w:kern w:val="24"/>
                                <w:sz w:val="16"/>
                                <w:szCs w:val="16"/>
                              </w:rPr>
                              <w:t>UART_REQ_ODD, Odd parit</w:t>
                            </w:r>
                            <w:r>
                              <w:rPr>
                                <w:rFonts w:ascii="Arial" w:hAnsi="Arial" w:cs="Arial"/>
                                <w:color w:val="000000" w:themeColor="text1"/>
                                <w:kern w:val="24"/>
                                <w:sz w:val="16"/>
                                <w:szCs w:val="16"/>
                              </w:rPr>
                              <w:t>y</w:t>
                            </w:r>
                          </w:p>
                          <w:p w14:paraId="5E0FF062" w14:textId="27B3D1EB" w:rsidR="0004699C" w:rsidRPr="00CB3503" w:rsidRDefault="0004699C" w:rsidP="00604855">
                            <w:r w:rsidRPr="00CB3503">
                              <w:rPr>
                                <w:rFonts w:ascii="Arial" w:hAnsi="Arial" w:cs="Arial"/>
                                <w:color w:val="000000" w:themeColor="text1"/>
                                <w:kern w:val="24"/>
                                <w:sz w:val="16"/>
                                <w:szCs w:val="16"/>
                              </w:rPr>
                              <w:t>UART_REQ_</w:t>
                            </w:r>
                            <w:r>
                              <w:rPr>
                                <w:rFonts w:ascii="Arial" w:hAnsi="Arial" w:cs="Arial"/>
                                <w:color w:val="000000" w:themeColor="text1"/>
                                <w:kern w:val="24"/>
                                <w:sz w:val="16"/>
                                <w:szCs w:val="16"/>
                              </w:rPr>
                              <w:t>EVEN,</w:t>
                            </w:r>
                            <w:r w:rsidRPr="00CB3503">
                              <w:rPr>
                                <w:rFonts w:ascii="Arial" w:hAnsi="Arial" w:cs="Arial"/>
                                <w:color w:val="000000" w:themeColor="text1"/>
                                <w:kern w:val="24"/>
                                <w:sz w:val="16"/>
                                <w:szCs w:val="16"/>
                              </w:rPr>
                              <w:t xml:space="preserve"> </w:t>
                            </w:r>
                            <w:proofErr w:type="gramStart"/>
                            <w:r>
                              <w:rPr>
                                <w:rFonts w:ascii="Arial" w:hAnsi="Arial" w:cs="Arial"/>
                                <w:color w:val="000000" w:themeColor="text1"/>
                                <w:kern w:val="24"/>
                                <w:sz w:val="16"/>
                                <w:szCs w:val="16"/>
                              </w:rPr>
                              <w:t>Even</w:t>
                            </w:r>
                            <w:proofErr w:type="gramEnd"/>
                            <w:r>
                              <w:rPr>
                                <w:rFonts w:ascii="Arial" w:hAnsi="Arial" w:cs="Arial"/>
                                <w:color w:val="000000" w:themeColor="text1"/>
                                <w:kern w:val="24"/>
                                <w:sz w:val="16"/>
                                <w:szCs w:val="16"/>
                              </w:rPr>
                              <w:t xml:space="preserve"> parity</w:t>
                            </w:r>
                          </w:p>
                          <w:p w14:paraId="36D2F65E" w14:textId="7D7AC3FC" w:rsidR="0004699C" w:rsidRPr="00CB3503" w:rsidRDefault="0004699C" w:rsidP="00604855"/>
                        </w:txbxContent>
                      </wps:txbx>
                      <wps:bodyPr wrap="square" rtlCol="0" anchor="t" anchorCtr="0">
                        <a:noAutofit/>
                      </wps:bodyPr>
                    </wps:wsp>
                  </a:graphicData>
                </a:graphic>
                <wp14:sizeRelH relativeFrom="margin">
                  <wp14:pctWidth>0</wp14:pctWidth>
                </wp14:sizeRelH>
                <wp14:sizeRelV relativeFrom="margin">
                  <wp14:pctHeight>0</wp14:pctHeight>
                </wp14:sizeRelV>
              </wp:anchor>
            </w:drawing>
          </mc:Choice>
          <mc:Fallback>
            <w:pict>
              <v:rect w14:anchorId="49466E1E" id="_x0000_s1029" style="position:absolute;margin-left:218.3pt;margin-top:17.9pt;width:164.1pt;height:57.6pt;z-index:2516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" fillcolor="#d8d8d8 [2732]" strokecolor="black [3213]" strokeweight="1pt">
                <v:textbox>
                  <w:txbxContent>
                    <w:p w14:paraId="49ED7CA1" w14:textId="5796C493" w:rsidR="0004699C" w:rsidRDefault="0004699C" w:rsidP="00604855">
                      <w:pPr>
                        <w:rPr>
                          <w:sz w:val="24"/>
                        </w:rPr>
                      </w:pPr>
                      <w:r>
                        <w:rPr>
                          <w:rFonts w:ascii="Arial" w:hAnsi="Arial" w:cs="Arial"/>
                          <w:b/>
                          <w:bCs/>
                          <w:color w:val="000000" w:themeColor="text1"/>
                          <w:kern w:val="24"/>
                          <w:sz w:val="16"/>
                          <w:szCs w:val="16"/>
                        </w:rPr>
                        <w:t>a) Potential new Requirement list, CSV</w:t>
                      </w:r>
                    </w:p>
                    <w:p w14:paraId="69BD8A0A" w14:textId="77777777" w:rsidR="0004699C" w:rsidRPr="00CB3503" w:rsidRDefault="0004699C" w:rsidP="00604855">
                      <w:r w:rsidRPr="00CB3503">
                        <w:rPr>
                          <w:rFonts w:ascii="Arial" w:hAnsi="Arial" w:cs="Arial"/>
                          <w:color w:val="000000" w:themeColor="text1"/>
                          <w:kern w:val="24"/>
                          <w:sz w:val="16"/>
                          <w:szCs w:val="16"/>
                        </w:rPr>
                        <w:t>UART_REQ_</w:t>
                      </w:r>
                      <w:r>
                        <w:rPr>
                          <w:rFonts w:ascii="Arial" w:hAnsi="Arial" w:cs="Arial"/>
                          <w:color w:val="000000" w:themeColor="text1"/>
                          <w:kern w:val="24"/>
                          <w:sz w:val="16"/>
                          <w:szCs w:val="16"/>
                        </w:rPr>
                        <w:t>BR_A</w:t>
                      </w:r>
                      <w:r w:rsidRPr="00CB3503">
                        <w:rPr>
                          <w:rFonts w:ascii="Arial" w:hAnsi="Arial" w:cs="Arial"/>
                          <w:color w:val="000000" w:themeColor="text1"/>
                          <w:kern w:val="24"/>
                          <w:sz w:val="16"/>
                          <w:szCs w:val="16"/>
                        </w:rPr>
                        <w:t xml:space="preserve">, </w:t>
                      </w:r>
                      <w:proofErr w:type="spellStart"/>
                      <w:r w:rsidRPr="00CB3503">
                        <w:rPr>
                          <w:rFonts w:ascii="Arial" w:hAnsi="Arial" w:cs="Arial"/>
                          <w:color w:val="000000" w:themeColor="text1"/>
                          <w:kern w:val="24"/>
                          <w:sz w:val="16"/>
                          <w:szCs w:val="16"/>
                        </w:rPr>
                        <w:t>Baudrate</w:t>
                      </w:r>
                      <w:proofErr w:type="spellEnd"/>
                      <w:r w:rsidRPr="00CB3503">
                        <w:rPr>
                          <w:rFonts w:ascii="Arial" w:hAnsi="Arial" w:cs="Arial"/>
                          <w:color w:val="000000" w:themeColor="text1"/>
                          <w:kern w:val="24"/>
                          <w:sz w:val="16"/>
                          <w:szCs w:val="16"/>
                        </w:rPr>
                        <w:t xml:space="preserve"> 9k6</w:t>
                      </w:r>
                    </w:p>
                    <w:p w14:paraId="27658643" w14:textId="53EB4100" w:rsidR="0004699C" w:rsidRPr="00CB3503" w:rsidRDefault="0004699C" w:rsidP="00604855">
                      <w:r w:rsidRPr="00CB3503">
                        <w:rPr>
                          <w:rFonts w:ascii="Arial" w:hAnsi="Arial" w:cs="Arial"/>
                          <w:color w:val="000000" w:themeColor="text1"/>
                          <w:kern w:val="24"/>
                          <w:sz w:val="16"/>
                          <w:szCs w:val="16"/>
                        </w:rPr>
                        <w:t>UART_REQ_</w:t>
                      </w:r>
                      <w:r>
                        <w:rPr>
                          <w:rFonts w:ascii="Arial" w:hAnsi="Arial" w:cs="Arial"/>
                          <w:color w:val="000000" w:themeColor="text1"/>
                          <w:kern w:val="24"/>
                          <w:sz w:val="16"/>
                          <w:szCs w:val="16"/>
                        </w:rPr>
                        <w:t>BR_B</w:t>
                      </w:r>
                      <w:r w:rsidRPr="00CB3503">
                        <w:rPr>
                          <w:rFonts w:ascii="Arial" w:hAnsi="Arial" w:cs="Arial"/>
                          <w:color w:val="000000" w:themeColor="text1"/>
                          <w:kern w:val="24"/>
                          <w:sz w:val="16"/>
                          <w:szCs w:val="16"/>
                        </w:rPr>
                        <w:t xml:space="preserve">, </w:t>
                      </w:r>
                      <w:proofErr w:type="spellStart"/>
                      <w:r w:rsidRPr="00CB3503">
                        <w:rPr>
                          <w:rFonts w:ascii="Arial" w:hAnsi="Arial" w:cs="Arial"/>
                          <w:color w:val="000000" w:themeColor="text1"/>
                          <w:kern w:val="24"/>
                          <w:sz w:val="16"/>
                          <w:szCs w:val="16"/>
                        </w:rPr>
                        <w:t>Baudrate</w:t>
                      </w:r>
                      <w:proofErr w:type="spellEnd"/>
                      <w:r w:rsidRPr="00CB3503">
                        <w:rPr>
                          <w:rFonts w:ascii="Arial" w:hAnsi="Arial" w:cs="Arial"/>
                          <w:color w:val="000000" w:themeColor="text1"/>
                          <w:kern w:val="24"/>
                          <w:sz w:val="16"/>
                          <w:szCs w:val="16"/>
                        </w:rPr>
                        <w:t xml:space="preserve"> </w:t>
                      </w:r>
                      <w:r>
                        <w:rPr>
                          <w:rFonts w:ascii="Arial" w:hAnsi="Arial" w:cs="Arial"/>
                          <w:color w:val="000000" w:themeColor="text1"/>
                          <w:kern w:val="24"/>
                          <w:sz w:val="16"/>
                          <w:szCs w:val="16"/>
                        </w:rPr>
                        <w:t>19k2</w:t>
                      </w:r>
                    </w:p>
                    <w:p w14:paraId="01EC373E" w14:textId="399018A7" w:rsidR="0004699C" w:rsidRPr="00604855" w:rsidRDefault="0004699C" w:rsidP="00604855">
                      <w:r w:rsidRPr="00604855">
                        <w:rPr>
                          <w:rFonts w:ascii="Arial" w:hAnsi="Arial" w:cs="Arial"/>
                          <w:color w:val="000000" w:themeColor="text1"/>
                          <w:kern w:val="24"/>
                          <w:sz w:val="16"/>
                          <w:szCs w:val="16"/>
                        </w:rPr>
                        <w:t>UART_REQ_ODD, Odd parit</w:t>
                      </w:r>
                      <w:r>
                        <w:rPr>
                          <w:rFonts w:ascii="Arial" w:hAnsi="Arial" w:cs="Arial"/>
                          <w:color w:val="000000" w:themeColor="text1"/>
                          <w:kern w:val="24"/>
                          <w:sz w:val="16"/>
                          <w:szCs w:val="16"/>
                        </w:rPr>
                        <w:t>y</w:t>
                      </w:r>
                    </w:p>
                    <w:p w14:paraId="5E0FF062" w14:textId="27B3D1EB" w:rsidR="0004699C" w:rsidRPr="00CB3503" w:rsidRDefault="0004699C" w:rsidP="00604855">
                      <w:r w:rsidRPr="00CB3503">
                        <w:rPr>
                          <w:rFonts w:ascii="Arial" w:hAnsi="Arial" w:cs="Arial"/>
                          <w:color w:val="000000" w:themeColor="text1"/>
                          <w:kern w:val="24"/>
                          <w:sz w:val="16"/>
                          <w:szCs w:val="16"/>
                        </w:rPr>
                        <w:t>UART_REQ_</w:t>
                      </w:r>
                      <w:r>
                        <w:rPr>
                          <w:rFonts w:ascii="Arial" w:hAnsi="Arial" w:cs="Arial"/>
                          <w:color w:val="000000" w:themeColor="text1"/>
                          <w:kern w:val="24"/>
                          <w:sz w:val="16"/>
                          <w:szCs w:val="16"/>
                        </w:rPr>
                        <w:t>EVEN,</w:t>
                      </w:r>
                      <w:r w:rsidRPr="00CB3503">
                        <w:rPr>
                          <w:rFonts w:ascii="Arial" w:hAnsi="Arial" w:cs="Arial"/>
                          <w:color w:val="000000" w:themeColor="text1"/>
                          <w:kern w:val="24"/>
                          <w:sz w:val="16"/>
                          <w:szCs w:val="16"/>
                        </w:rPr>
                        <w:t xml:space="preserve"> </w:t>
                      </w:r>
                      <w:proofErr w:type="gramStart"/>
                      <w:r>
                        <w:rPr>
                          <w:rFonts w:ascii="Arial" w:hAnsi="Arial" w:cs="Arial"/>
                          <w:color w:val="000000" w:themeColor="text1"/>
                          <w:kern w:val="24"/>
                          <w:sz w:val="16"/>
                          <w:szCs w:val="16"/>
                        </w:rPr>
                        <w:t>Even</w:t>
                      </w:r>
                      <w:proofErr w:type="gramEnd"/>
                      <w:r>
                        <w:rPr>
                          <w:rFonts w:ascii="Arial" w:hAnsi="Arial" w:cs="Arial"/>
                          <w:color w:val="000000" w:themeColor="text1"/>
                          <w:kern w:val="24"/>
                          <w:sz w:val="16"/>
                          <w:szCs w:val="16"/>
                        </w:rPr>
                        <w:t xml:space="preserve"> parity</w:t>
                      </w:r>
                    </w:p>
                    <w:p w14:paraId="36D2F65E" w14:textId="7D7AC3FC" w:rsidR="0004699C" w:rsidRPr="00CB3503" w:rsidRDefault="0004699C" w:rsidP="00604855"/>
                  </w:txbxContent>
                </v:textbox>
                <w10:wrap type="square"/>
              </v:rect>
            </w:pict>
          </mc:Fallback>
        </mc:AlternateContent>
      </w:r>
      <w:r w:rsidR="00604855" w:rsidRPr="00AC5065">
        <w:rPr>
          <w:rFonts w:ascii="Arial" w:hAnsi="Arial" w:cs="Arial"/>
          <w:noProof/>
        </w:rPr>
        <mc:AlternateContent>
          <mc:Choice Requires="wps">
            <w:drawing>
              <wp:anchor distT="0" distB="0" distL="114300" distR="114300" simplePos="0" relativeHeight="251689472" behindDoc="0" locked="0" layoutInCell="1" allowOverlap="1" wp14:anchorId="50B2CA8C" wp14:editId="4E60D608">
                <wp:simplePos x="0" y="0"/>
                <wp:positionH relativeFrom="column">
                  <wp:posOffset>7346950</wp:posOffset>
                </wp:positionH>
                <wp:positionV relativeFrom="paragraph">
                  <wp:posOffset>218744</wp:posOffset>
                </wp:positionV>
                <wp:extent cx="2353310" cy="739140"/>
                <wp:effectExtent l="0" t="0" r="27940" b="22860"/>
                <wp:wrapSquare wrapText="bothSides"/>
                <wp:docPr id="97" name="Rektangel 77"/>
                <wp:cNvGraphicFramePr/>
                <a:graphic xmlns:a="http://schemas.openxmlformats.org/drawingml/2006/main">
                  <a:graphicData uri="http://schemas.microsoft.com/office/word/2010/wordprocessingShape">
                    <wps:wsp>
                      <wps:cNvSpPr/>
                      <wps:spPr>
                        <a:xfrm>
                          <a:off x="0" y="0"/>
                          <a:ext cx="2353310" cy="739140"/>
                        </a:xfrm>
                        <a:prstGeom prst="rect">
                          <a:avLst/>
                        </a:prstGeom>
                        <a:solidFill>
                          <a:schemeClr val="bg1">
                            <a:lumMod val="8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7C779BF" w14:textId="31B9CE9F" w:rsidR="0004699C" w:rsidRDefault="0004699C" w:rsidP="00604855">
                            <w:pPr>
                              <w:rPr>
                                <w:sz w:val="24"/>
                              </w:rPr>
                            </w:pPr>
                            <w:r>
                              <w:rPr>
                                <w:rFonts w:ascii="Arial" w:hAnsi="Arial" w:cs="Arial"/>
                                <w:b/>
                                <w:bCs/>
                                <w:color w:val="000000" w:themeColor="text1"/>
                                <w:kern w:val="24"/>
                                <w:sz w:val="16"/>
                                <w:szCs w:val="16"/>
                              </w:rPr>
                              <w:t>c) Potential new Requirement list, CSV</w:t>
                            </w:r>
                          </w:p>
                          <w:p w14:paraId="4A965E0A" w14:textId="4883C9EC" w:rsidR="0004699C" w:rsidRPr="00CB3503" w:rsidRDefault="0004699C" w:rsidP="00604855">
                            <w:r w:rsidRPr="00CB3503">
                              <w:rPr>
                                <w:rFonts w:ascii="Arial" w:hAnsi="Arial" w:cs="Arial"/>
                                <w:color w:val="000000" w:themeColor="text1"/>
                                <w:kern w:val="24"/>
                                <w:sz w:val="16"/>
                                <w:szCs w:val="16"/>
                              </w:rPr>
                              <w:t>UART_REQ_</w:t>
                            </w:r>
                            <w:r>
                              <w:rPr>
                                <w:rFonts w:ascii="Arial" w:hAnsi="Arial" w:cs="Arial"/>
                                <w:color w:val="000000" w:themeColor="text1"/>
                                <w:kern w:val="24"/>
                                <w:sz w:val="16"/>
                                <w:szCs w:val="16"/>
                              </w:rPr>
                              <w:t>GENERAL.BR_A</w:t>
                            </w:r>
                            <w:r w:rsidRPr="00CB3503">
                              <w:rPr>
                                <w:rFonts w:ascii="Arial" w:hAnsi="Arial" w:cs="Arial"/>
                                <w:color w:val="000000" w:themeColor="text1"/>
                                <w:kern w:val="24"/>
                                <w:sz w:val="16"/>
                                <w:szCs w:val="16"/>
                              </w:rPr>
                              <w:t xml:space="preserve">, </w:t>
                            </w:r>
                            <w:proofErr w:type="spellStart"/>
                            <w:r w:rsidRPr="00CB3503">
                              <w:rPr>
                                <w:rFonts w:ascii="Arial" w:hAnsi="Arial" w:cs="Arial"/>
                                <w:color w:val="000000" w:themeColor="text1"/>
                                <w:kern w:val="24"/>
                                <w:sz w:val="16"/>
                                <w:szCs w:val="16"/>
                              </w:rPr>
                              <w:t>Baudrate</w:t>
                            </w:r>
                            <w:proofErr w:type="spellEnd"/>
                            <w:r w:rsidRPr="00CB3503">
                              <w:rPr>
                                <w:rFonts w:ascii="Arial" w:hAnsi="Arial" w:cs="Arial"/>
                                <w:color w:val="000000" w:themeColor="text1"/>
                                <w:kern w:val="24"/>
                                <w:sz w:val="16"/>
                                <w:szCs w:val="16"/>
                              </w:rPr>
                              <w:t xml:space="preserve"> 9k6</w:t>
                            </w:r>
                          </w:p>
                          <w:p w14:paraId="05A294AE" w14:textId="51E09FEC" w:rsidR="0004699C" w:rsidRPr="00CB3503" w:rsidRDefault="0004699C" w:rsidP="00604855">
                            <w:r w:rsidRPr="00CB3503">
                              <w:rPr>
                                <w:rFonts w:ascii="Arial" w:hAnsi="Arial" w:cs="Arial"/>
                                <w:color w:val="000000" w:themeColor="text1"/>
                                <w:kern w:val="24"/>
                                <w:sz w:val="16"/>
                                <w:szCs w:val="16"/>
                              </w:rPr>
                              <w:t>UART_REQ_</w:t>
                            </w:r>
                            <w:r w:rsidRPr="00604855">
                              <w:rPr>
                                <w:rFonts w:ascii="Arial" w:hAnsi="Arial" w:cs="Arial"/>
                                <w:color w:val="000000" w:themeColor="text1"/>
                                <w:kern w:val="24"/>
                                <w:sz w:val="16"/>
                                <w:szCs w:val="16"/>
                              </w:rPr>
                              <w:t xml:space="preserve"> </w:t>
                            </w:r>
                            <w:r>
                              <w:rPr>
                                <w:rFonts w:ascii="Arial" w:hAnsi="Arial" w:cs="Arial"/>
                                <w:color w:val="000000" w:themeColor="text1"/>
                                <w:kern w:val="24"/>
                                <w:sz w:val="16"/>
                                <w:szCs w:val="16"/>
                              </w:rPr>
                              <w:t>GENERAL.BR_B</w:t>
                            </w:r>
                            <w:r w:rsidRPr="00CB3503">
                              <w:rPr>
                                <w:rFonts w:ascii="Arial" w:hAnsi="Arial" w:cs="Arial"/>
                                <w:color w:val="000000" w:themeColor="text1"/>
                                <w:kern w:val="24"/>
                                <w:sz w:val="16"/>
                                <w:szCs w:val="16"/>
                              </w:rPr>
                              <w:t xml:space="preserve">, </w:t>
                            </w:r>
                            <w:proofErr w:type="spellStart"/>
                            <w:r w:rsidRPr="00CB3503">
                              <w:rPr>
                                <w:rFonts w:ascii="Arial" w:hAnsi="Arial" w:cs="Arial"/>
                                <w:color w:val="000000" w:themeColor="text1"/>
                                <w:kern w:val="24"/>
                                <w:sz w:val="16"/>
                                <w:szCs w:val="16"/>
                              </w:rPr>
                              <w:t>Baudrate</w:t>
                            </w:r>
                            <w:proofErr w:type="spellEnd"/>
                            <w:r w:rsidRPr="00CB3503">
                              <w:rPr>
                                <w:rFonts w:ascii="Arial" w:hAnsi="Arial" w:cs="Arial"/>
                                <w:color w:val="000000" w:themeColor="text1"/>
                                <w:kern w:val="24"/>
                                <w:sz w:val="16"/>
                                <w:szCs w:val="16"/>
                              </w:rPr>
                              <w:t xml:space="preserve"> </w:t>
                            </w:r>
                            <w:r>
                              <w:rPr>
                                <w:rFonts w:ascii="Arial" w:hAnsi="Arial" w:cs="Arial"/>
                                <w:color w:val="000000" w:themeColor="text1"/>
                                <w:kern w:val="24"/>
                                <w:sz w:val="16"/>
                                <w:szCs w:val="16"/>
                              </w:rPr>
                              <w:t>19k2</w:t>
                            </w:r>
                          </w:p>
                          <w:p w14:paraId="492E9208" w14:textId="66F7A3E3" w:rsidR="0004699C" w:rsidRPr="00CB3503" w:rsidRDefault="0004699C" w:rsidP="00604855">
                            <w:r w:rsidRPr="00CB3503">
                              <w:rPr>
                                <w:rFonts w:ascii="Arial" w:hAnsi="Arial" w:cs="Arial"/>
                                <w:color w:val="000000" w:themeColor="text1"/>
                                <w:kern w:val="24"/>
                                <w:sz w:val="16"/>
                                <w:szCs w:val="16"/>
                              </w:rPr>
                              <w:t>UART_REQ_</w:t>
                            </w:r>
                            <w:r w:rsidRPr="00604855">
                              <w:rPr>
                                <w:rFonts w:ascii="Arial" w:hAnsi="Arial" w:cs="Arial"/>
                                <w:color w:val="000000" w:themeColor="text1"/>
                                <w:kern w:val="24"/>
                                <w:sz w:val="16"/>
                                <w:szCs w:val="16"/>
                              </w:rPr>
                              <w:t xml:space="preserve"> </w:t>
                            </w:r>
                            <w:r>
                              <w:rPr>
                                <w:rFonts w:ascii="Arial" w:hAnsi="Arial" w:cs="Arial"/>
                                <w:color w:val="000000" w:themeColor="text1"/>
                                <w:kern w:val="24"/>
                                <w:sz w:val="16"/>
                                <w:szCs w:val="16"/>
                              </w:rPr>
                              <w:t>GENERAL.ODD</w:t>
                            </w:r>
                            <w:r w:rsidRPr="00CB3503">
                              <w:rPr>
                                <w:rFonts w:ascii="Arial" w:hAnsi="Arial" w:cs="Arial"/>
                                <w:color w:val="000000" w:themeColor="text1"/>
                                <w:kern w:val="24"/>
                                <w:sz w:val="16"/>
                                <w:szCs w:val="16"/>
                              </w:rPr>
                              <w:t>,</w:t>
                            </w:r>
                            <w:r w:rsidRPr="00604855">
                              <w:rPr>
                                <w:rFonts w:ascii="Arial" w:hAnsi="Arial" w:cs="Arial"/>
                                <w:color w:val="000000" w:themeColor="text1"/>
                                <w:kern w:val="24"/>
                                <w:sz w:val="16"/>
                                <w:szCs w:val="16"/>
                              </w:rPr>
                              <w:t xml:space="preserve"> Odd parit</w:t>
                            </w:r>
                            <w:r>
                              <w:rPr>
                                <w:rFonts w:ascii="Arial" w:hAnsi="Arial" w:cs="Arial"/>
                                <w:color w:val="000000" w:themeColor="text1"/>
                                <w:kern w:val="24"/>
                                <w:sz w:val="16"/>
                                <w:szCs w:val="16"/>
                              </w:rPr>
                              <w:t>y</w:t>
                            </w:r>
                          </w:p>
                          <w:p w14:paraId="1AA506F0" w14:textId="3B5FE5E9" w:rsidR="0004699C" w:rsidRPr="00CB3503" w:rsidRDefault="0004699C" w:rsidP="00604855">
                            <w:r w:rsidRPr="00CB3503">
                              <w:rPr>
                                <w:rFonts w:ascii="Arial" w:hAnsi="Arial" w:cs="Arial"/>
                                <w:color w:val="000000" w:themeColor="text1"/>
                                <w:kern w:val="24"/>
                                <w:sz w:val="16"/>
                                <w:szCs w:val="16"/>
                              </w:rPr>
                              <w:t>UART_REQ_</w:t>
                            </w:r>
                            <w:r w:rsidRPr="00604855">
                              <w:rPr>
                                <w:rFonts w:ascii="Arial" w:hAnsi="Arial" w:cs="Arial"/>
                                <w:color w:val="000000" w:themeColor="text1"/>
                                <w:kern w:val="24"/>
                                <w:sz w:val="16"/>
                                <w:szCs w:val="16"/>
                              </w:rPr>
                              <w:t xml:space="preserve"> </w:t>
                            </w:r>
                            <w:r>
                              <w:rPr>
                                <w:rFonts w:ascii="Arial" w:hAnsi="Arial" w:cs="Arial"/>
                                <w:color w:val="000000" w:themeColor="text1"/>
                                <w:kern w:val="24"/>
                                <w:sz w:val="16"/>
                                <w:szCs w:val="16"/>
                              </w:rPr>
                              <w:t>GENERAL.EVEN,</w:t>
                            </w:r>
                            <w:r w:rsidRPr="00CB3503">
                              <w:rPr>
                                <w:rFonts w:ascii="Arial" w:hAnsi="Arial" w:cs="Arial"/>
                                <w:color w:val="000000" w:themeColor="text1"/>
                                <w:kern w:val="24"/>
                                <w:sz w:val="16"/>
                                <w:szCs w:val="16"/>
                              </w:rPr>
                              <w:t xml:space="preserve"> </w:t>
                            </w:r>
                            <w:proofErr w:type="gramStart"/>
                            <w:r>
                              <w:rPr>
                                <w:rFonts w:ascii="Arial" w:hAnsi="Arial" w:cs="Arial"/>
                                <w:color w:val="000000" w:themeColor="text1"/>
                                <w:kern w:val="24"/>
                                <w:sz w:val="16"/>
                                <w:szCs w:val="16"/>
                              </w:rPr>
                              <w:t>Even</w:t>
                            </w:r>
                            <w:proofErr w:type="gramEnd"/>
                            <w:r>
                              <w:rPr>
                                <w:rFonts w:ascii="Arial" w:hAnsi="Arial" w:cs="Arial"/>
                                <w:color w:val="000000" w:themeColor="text1"/>
                                <w:kern w:val="24"/>
                                <w:sz w:val="16"/>
                                <w:szCs w:val="16"/>
                              </w:rPr>
                              <w:t xml:space="preserve"> parity</w:t>
                            </w:r>
                          </w:p>
                          <w:p w14:paraId="4807EA59" w14:textId="77777777" w:rsidR="0004699C" w:rsidRPr="00CB3503" w:rsidRDefault="0004699C" w:rsidP="00604855"/>
                        </w:txbxContent>
                      </wps:txbx>
                      <wps:bodyPr wrap="square" rtlCol="0" anchor="t" anchorCtr="0">
                        <a:noAutofit/>
                      </wps:bodyPr>
                    </wps:wsp>
                  </a:graphicData>
                </a:graphic>
                <wp14:sizeRelH relativeFrom="margin">
                  <wp14:pctWidth>0</wp14:pctWidth>
                </wp14:sizeRelH>
                <wp14:sizeRelV relativeFrom="margin">
                  <wp14:pctHeight>0</wp14:pctHeight>
                </wp14:sizeRelV>
              </wp:anchor>
            </w:drawing>
          </mc:Choice>
          <mc:Fallback>
            <w:pict>
              <v:rect w14:anchorId="50B2CA8C" id="_x0000_s1030" style="position:absolute;margin-left:578.5pt;margin-top:17.2pt;width:185.3pt;height:58.2pt;z-index:25168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" fillcolor="#d8d8d8 [2732]" strokecolor="black [3213]" strokeweight="1pt">
                <v:textbox>
                  <w:txbxContent>
                    <w:p w14:paraId="47C779BF" w14:textId="31B9CE9F" w:rsidR="0004699C" w:rsidRDefault="0004699C" w:rsidP="00604855">
                      <w:pPr>
                        <w:rPr>
                          <w:sz w:val="24"/>
                        </w:rPr>
                      </w:pPr>
                      <w:r>
                        <w:rPr>
                          <w:rFonts w:ascii="Arial" w:hAnsi="Arial" w:cs="Arial"/>
                          <w:b/>
                          <w:bCs/>
                          <w:color w:val="000000" w:themeColor="text1"/>
                          <w:kern w:val="24"/>
                          <w:sz w:val="16"/>
                          <w:szCs w:val="16"/>
                        </w:rPr>
                        <w:t>c) Potential new Requirement list, CSV</w:t>
                      </w:r>
                    </w:p>
                    <w:p w14:paraId="4A965E0A" w14:textId="4883C9EC" w:rsidR="0004699C" w:rsidRPr="00CB3503" w:rsidRDefault="0004699C" w:rsidP="00604855">
                      <w:r w:rsidRPr="00CB3503">
                        <w:rPr>
                          <w:rFonts w:ascii="Arial" w:hAnsi="Arial" w:cs="Arial"/>
                          <w:color w:val="000000" w:themeColor="text1"/>
                          <w:kern w:val="24"/>
                          <w:sz w:val="16"/>
                          <w:szCs w:val="16"/>
                        </w:rPr>
                        <w:t>UART_REQ_</w:t>
                      </w:r>
                      <w:r>
                        <w:rPr>
                          <w:rFonts w:ascii="Arial" w:hAnsi="Arial" w:cs="Arial"/>
                          <w:color w:val="000000" w:themeColor="text1"/>
                          <w:kern w:val="24"/>
                          <w:sz w:val="16"/>
                          <w:szCs w:val="16"/>
                        </w:rPr>
                        <w:t>GENERAL.BR_A</w:t>
                      </w:r>
                      <w:r w:rsidRPr="00CB3503">
                        <w:rPr>
                          <w:rFonts w:ascii="Arial" w:hAnsi="Arial" w:cs="Arial"/>
                          <w:color w:val="000000" w:themeColor="text1"/>
                          <w:kern w:val="24"/>
                          <w:sz w:val="16"/>
                          <w:szCs w:val="16"/>
                        </w:rPr>
                        <w:t xml:space="preserve">, </w:t>
                      </w:r>
                      <w:proofErr w:type="spellStart"/>
                      <w:r w:rsidRPr="00CB3503">
                        <w:rPr>
                          <w:rFonts w:ascii="Arial" w:hAnsi="Arial" w:cs="Arial"/>
                          <w:color w:val="000000" w:themeColor="text1"/>
                          <w:kern w:val="24"/>
                          <w:sz w:val="16"/>
                          <w:szCs w:val="16"/>
                        </w:rPr>
                        <w:t>Baudrate</w:t>
                      </w:r>
                      <w:proofErr w:type="spellEnd"/>
                      <w:r w:rsidRPr="00CB3503">
                        <w:rPr>
                          <w:rFonts w:ascii="Arial" w:hAnsi="Arial" w:cs="Arial"/>
                          <w:color w:val="000000" w:themeColor="text1"/>
                          <w:kern w:val="24"/>
                          <w:sz w:val="16"/>
                          <w:szCs w:val="16"/>
                        </w:rPr>
                        <w:t xml:space="preserve"> 9k6</w:t>
                      </w:r>
                    </w:p>
                    <w:p w14:paraId="05A294AE" w14:textId="51E09FEC" w:rsidR="0004699C" w:rsidRPr="00CB3503" w:rsidRDefault="0004699C" w:rsidP="00604855">
                      <w:r w:rsidRPr="00CB3503">
                        <w:rPr>
                          <w:rFonts w:ascii="Arial" w:hAnsi="Arial" w:cs="Arial"/>
                          <w:color w:val="000000" w:themeColor="text1"/>
                          <w:kern w:val="24"/>
                          <w:sz w:val="16"/>
                          <w:szCs w:val="16"/>
                        </w:rPr>
                        <w:t>UART_REQ_</w:t>
                      </w:r>
                      <w:r w:rsidRPr="00604855">
                        <w:rPr>
                          <w:rFonts w:ascii="Arial" w:hAnsi="Arial" w:cs="Arial"/>
                          <w:color w:val="000000" w:themeColor="text1"/>
                          <w:kern w:val="24"/>
                          <w:sz w:val="16"/>
                          <w:szCs w:val="16"/>
                        </w:rPr>
                        <w:t xml:space="preserve"> </w:t>
                      </w:r>
                      <w:r>
                        <w:rPr>
                          <w:rFonts w:ascii="Arial" w:hAnsi="Arial" w:cs="Arial"/>
                          <w:color w:val="000000" w:themeColor="text1"/>
                          <w:kern w:val="24"/>
                          <w:sz w:val="16"/>
                          <w:szCs w:val="16"/>
                        </w:rPr>
                        <w:t>GENERAL.BR_B</w:t>
                      </w:r>
                      <w:r w:rsidRPr="00CB3503">
                        <w:rPr>
                          <w:rFonts w:ascii="Arial" w:hAnsi="Arial" w:cs="Arial"/>
                          <w:color w:val="000000" w:themeColor="text1"/>
                          <w:kern w:val="24"/>
                          <w:sz w:val="16"/>
                          <w:szCs w:val="16"/>
                        </w:rPr>
                        <w:t xml:space="preserve">, </w:t>
                      </w:r>
                      <w:proofErr w:type="spellStart"/>
                      <w:r w:rsidRPr="00CB3503">
                        <w:rPr>
                          <w:rFonts w:ascii="Arial" w:hAnsi="Arial" w:cs="Arial"/>
                          <w:color w:val="000000" w:themeColor="text1"/>
                          <w:kern w:val="24"/>
                          <w:sz w:val="16"/>
                          <w:szCs w:val="16"/>
                        </w:rPr>
                        <w:t>Baudrate</w:t>
                      </w:r>
                      <w:proofErr w:type="spellEnd"/>
                      <w:r w:rsidRPr="00CB3503">
                        <w:rPr>
                          <w:rFonts w:ascii="Arial" w:hAnsi="Arial" w:cs="Arial"/>
                          <w:color w:val="000000" w:themeColor="text1"/>
                          <w:kern w:val="24"/>
                          <w:sz w:val="16"/>
                          <w:szCs w:val="16"/>
                        </w:rPr>
                        <w:t xml:space="preserve"> </w:t>
                      </w:r>
                      <w:r>
                        <w:rPr>
                          <w:rFonts w:ascii="Arial" w:hAnsi="Arial" w:cs="Arial"/>
                          <w:color w:val="000000" w:themeColor="text1"/>
                          <w:kern w:val="24"/>
                          <w:sz w:val="16"/>
                          <w:szCs w:val="16"/>
                        </w:rPr>
                        <w:t>19k2</w:t>
                      </w:r>
                    </w:p>
                    <w:p w14:paraId="492E9208" w14:textId="66F7A3E3" w:rsidR="0004699C" w:rsidRPr="00CB3503" w:rsidRDefault="0004699C" w:rsidP="00604855">
                      <w:r w:rsidRPr="00CB3503">
                        <w:rPr>
                          <w:rFonts w:ascii="Arial" w:hAnsi="Arial" w:cs="Arial"/>
                          <w:color w:val="000000" w:themeColor="text1"/>
                          <w:kern w:val="24"/>
                          <w:sz w:val="16"/>
                          <w:szCs w:val="16"/>
                        </w:rPr>
                        <w:t>UART_REQ_</w:t>
                      </w:r>
                      <w:r w:rsidRPr="00604855">
                        <w:rPr>
                          <w:rFonts w:ascii="Arial" w:hAnsi="Arial" w:cs="Arial"/>
                          <w:color w:val="000000" w:themeColor="text1"/>
                          <w:kern w:val="24"/>
                          <w:sz w:val="16"/>
                          <w:szCs w:val="16"/>
                        </w:rPr>
                        <w:t xml:space="preserve"> </w:t>
                      </w:r>
                      <w:r>
                        <w:rPr>
                          <w:rFonts w:ascii="Arial" w:hAnsi="Arial" w:cs="Arial"/>
                          <w:color w:val="000000" w:themeColor="text1"/>
                          <w:kern w:val="24"/>
                          <w:sz w:val="16"/>
                          <w:szCs w:val="16"/>
                        </w:rPr>
                        <w:t>GENERAL.ODD</w:t>
                      </w:r>
                      <w:r w:rsidRPr="00CB3503">
                        <w:rPr>
                          <w:rFonts w:ascii="Arial" w:hAnsi="Arial" w:cs="Arial"/>
                          <w:color w:val="000000" w:themeColor="text1"/>
                          <w:kern w:val="24"/>
                          <w:sz w:val="16"/>
                          <w:szCs w:val="16"/>
                        </w:rPr>
                        <w:t>,</w:t>
                      </w:r>
                      <w:r w:rsidRPr="00604855">
                        <w:rPr>
                          <w:rFonts w:ascii="Arial" w:hAnsi="Arial" w:cs="Arial"/>
                          <w:color w:val="000000" w:themeColor="text1"/>
                          <w:kern w:val="24"/>
                          <w:sz w:val="16"/>
                          <w:szCs w:val="16"/>
                        </w:rPr>
                        <w:t xml:space="preserve"> Odd parit</w:t>
                      </w:r>
                      <w:r>
                        <w:rPr>
                          <w:rFonts w:ascii="Arial" w:hAnsi="Arial" w:cs="Arial"/>
                          <w:color w:val="000000" w:themeColor="text1"/>
                          <w:kern w:val="24"/>
                          <w:sz w:val="16"/>
                          <w:szCs w:val="16"/>
                        </w:rPr>
                        <w:t>y</w:t>
                      </w:r>
                    </w:p>
                    <w:p w14:paraId="1AA506F0" w14:textId="3B5FE5E9" w:rsidR="0004699C" w:rsidRPr="00CB3503" w:rsidRDefault="0004699C" w:rsidP="00604855">
                      <w:r w:rsidRPr="00CB3503">
                        <w:rPr>
                          <w:rFonts w:ascii="Arial" w:hAnsi="Arial" w:cs="Arial"/>
                          <w:color w:val="000000" w:themeColor="text1"/>
                          <w:kern w:val="24"/>
                          <w:sz w:val="16"/>
                          <w:szCs w:val="16"/>
                        </w:rPr>
                        <w:t>UART_REQ_</w:t>
                      </w:r>
                      <w:r w:rsidRPr="00604855">
                        <w:rPr>
                          <w:rFonts w:ascii="Arial" w:hAnsi="Arial" w:cs="Arial"/>
                          <w:color w:val="000000" w:themeColor="text1"/>
                          <w:kern w:val="24"/>
                          <w:sz w:val="16"/>
                          <w:szCs w:val="16"/>
                        </w:rPr>
                        <w:t xml:space="preserve"> </w:t>
                      </w:r>
                      <w:r>
                        <w:rPr>
                          <w:rFonts w:ascii="Arial" w:hAnsi="Arial" w:cs="Arial"/>
                          <w:color w:val="000000" w:themeColor="text1"/>
                          <w:kern w:val="24"/>
                          <w:sz w:val="16"/>
                          <w:szCs w:val="16"/>
                        </w:rPr>
                        <w:t>GENERAL.EVEN,</w:t>
                      </w:r>
                      <w:r w:rsidRPr="00CB3503">
                        <w:rPr>
                          <w:rFonts w:ascii="Arial" w:hAnsi="Arial" w:cs="Arial"/>
                          <w:color w:val="000000" w:themeColor="text1"/>
                          <w:kern w:val="24"/>
                          <w:sz w:val="16"/>
                          <w:szCs w:val="16"/>
                        </w:rPr>
                        <w:t xml:space="preserve"> </w:t>
                      </w:r>
                      <w:proofErr w:type="gramStart"/>
                      <w:r>
                        <w:rPr>
                          <w:rFonts w:ascii="Arial" w:hAnsi="Arial" w:cs="Arial"/>
                          <w:color w:val="000000" w:themeColor="text1"/>
                          <w:kern w:val="24"/>
                          <w:sz w:val="16"/>
                          <w:szCs w:val="16"/>
                        </w:rPr>
                        <w:t>Even</w:t>
                      </w:r>
                      <w:proofErr w:type="gramEnd"/>
                      <w:r>
                        <w:rPr>
                          <w:rFonts w:ascii="Arial" w:hAnsi="Arial" w:cs="Arial"/>
                          <w:color w:val="000000" w:themeColor="text1"/>
                          <w:kern w:val="24"/>
                          <w:sz w:val="16"/>
                          <w:szCs w:val="16"/>
                        </w:rPr>
                        <w:t xml:space="preserve"> parity</w:t>
                      </w:r>
                    </w:p>
                    <w:p w14:paraId="4807EA59" w14:textId="77777777" w:rsidR="0004699C" w:rsidRPr="00CB3503" w:rsidRDefault="0004699C" w:rsidP="00604855"/>
                  </w:txbxContent>
                </v:textbox>
                <w10:wrap type="square"/>
              </v:rect>
            </w:pict>
          </mc:Fallback>
        </mc:AlternateContent>
      </w:r>
      <w:r w:rsidR="00604855" w:rsidRPr="00AC5065">
        <w:rPr>
          <w:rFonts w:ascii="Arial" w:hAnsi="Arial" w:cs="Arial"/>
          <w:noProof/>
        </w:rPr>
        <mc:AlternateContent>
          <mc:Choice Requires="wps">
            <w:drawing>
              <wp:anchor distT="0" distB="0" distL="114300" distR="114300" simplePos="0" relativeHeight="251687424" behindDoc="0" locked="0" layoutInCell="1" allowOverlap="1" wp14:anchorId="37D88998" wp14:editId="6CCA05C7">
                <wp:simplePos x="0" y="0"/>
                <wp:positionH relativeFrom="column">
                  <wp:posOffset>4914265</wp:posOffset>
                </wp:positionH>
                <wp:positionV relativeFrom="paragraph">
                  <wp:posOffset>219710</wp:posOffset>
                </wp:positionV>
                <wp:extent cx="2385060" cy="739140"/>
                <wp:effectExtent l="0" t="0" r="15240" b="22860"/>
                <wp:wrapSquare wrapText="bothSides"/>
                <wp:docPr id="96" name="Rektangel 77"/>
                <wp:cNvGraphicFramePr/>
                <a:graphic xmlns:a="http://schemas.openxmlformats.org/drawingml/2006/main">
                  <a:graphicData uri="http://schemas.microsoft.com/office/word/2010/wordprocessingShape">
                    <wps:wsp>
                      <wps:cNvSpPr/>
                      <wps:spPr>
                        <a:xfrm>
                          <a:off x="0" y="0"/>
                          <a:ext cx="2385060" cy="739140"/>
                        </a:xfrm>
                        <a:prstGeom prst="rect">
                          <a:avLst/>
                        </a:prstGeom>
                        <a:solidFill>
                          <a:schemeClr val="bg1">
                            <a:lumMod val="8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3E48978" w14:textId="6F9CA652" w:rsidR="0004699C" w:rsidRDefault="0004699C" w:rsidP="00604855">
                            <w:pPr>
                              <w:rPr>
                                <w:sz w:val="24"/>
                              </w:rPr>
                            </w:pPr>
                            <w:r>
                              <w:rPr>
                                <w:rFonts w:ascii="Arial" w:hAnsi="Arial" w:cs="Arial"/>
                                <w:b/>
                                <w:bCs/>
                                <w:color w:val="000000" w:themeColor="text1"/>
                                <w:kern w:val="24"/>
                                <w:sz w:val="16"/>
                                <w:szCs w:val="16"/>
                              </w:rPr>
                              <w:t>b) Potential new Requirement list, CSV</w:t>
                            </w:r>
                          </w:p>
                          <w:p w14:paraId="717A6BAD" w14:textId="147C73A5" w:rsidR="0004699C" w:rsidRPr="00CB3503" w:rsidRDefault="0004699C" w:rsidP="00604855">
                            <w:r w:rsidRPr="00CB3503">
                              <w:rPr>
                                <w:rFonts w:ascii="Arial" w:hAnsi="Arial" w:cs="Arial"/>
                                <w:color w:val="000000" w:themeColor="text1"/>
                                <w:kern w:val="24"/>
                                <w:sz w:val="16"/>
                                <w:szCs w:val="16"/>
                              </w:rPr>
                              <w:t>UART_REQ_</w:t>
                            </w:r>
                            <w:r>
                              <w:rPr>
                                <w:rFonts w:ascii="Arial" w:hAnsi="Arial" w:cs="Arial"/>
                                <w:color w:val="000000" w:themeColor="text1"/>
                                <w:kern w:val="24"/>
                                <w:sz w:val="16"/>
                                <w:szCs w:val="16"/>
                              </w:rPr>
                              <w:t>GENERAL_BR_A</w:t>
                            </w:r>
                            <w:r w:rsidRPr="00CB3503">
                              <w:rPr>
                                <w:rFonts w:ascii="Arial" w:hAnsi="Arial" w:cs="Arial"/>
                                <w:color w:val="000000" w:themeColor="text1"/>
                                <w:kern w:val="24"/>
                                <w:sz w:val="16"/>
                                <w:szCs w:val="16"/>
                              </w:rPr>
                              <w:t xml:space="preserve">, </w:t>
                            </w:r>
                            <w:proofErr w:type="spellStart"/>
                            <w:r w:rsidRPr="00CB3503">
                              <w:rPr>
                                <w:rFonts w:ascii="Arial" w:hAnsi="Arial" w:cs="Arial"/>
                                <w:color w:val="000000" w:themeColor="text1"/>
                                <w:kern w:val="24"/>
                                <w:sz w:val="16"/>
                                <w:szCs w:val="16"/>
                              </w:rPr>
                              <w:t>Baudrate</w:t>
                            </w:r>
                            <w:proofErr w:type="spellEnd"/>
                            <w:r w:rsidRPr="00CB3503">
                              <w:rPr>
                                <w:rFonts w:ascii="Arial" w:hAnsi="Arial" w:cs="Arial"/>
                                <w:color w:val="000000" w:themeColor="text1"/>
                                <w:kern w:val="24"/>
                                <w:sz w:val="16"/>
                                <w:szCs w:val="16"/>
                              </w:rPr>
                              <w:t xml:space="preserve"> 9k6</w:t>
                            </w:r>
                          </w:p>
                          <w:p w14:paraId="0081B6B3" w14:textId="0A6965C2" w:rsidR="0004699C" w:rsidRPr="00CB3503" w:rsidRDefault="0004699C" w:rsidP="00604855">
                            <w:r w:rsidRPr="00CB3503">
                              <w:rPr>
                                <w:rFonts w:ascii="Arial" w:hAnsi="Arial" w:cs="Arial"/>
                                <w:color w:val="000000" w:themeColor="text1"/>
                                <w:kern w:val="24"/>
                                <w:sz w:val="16"/>
                                <w:szCs w:val="16"/>
                              </w:rPr>
                              <w:t>UART_REQ_</w:t>
                            </w:r>
                            <w:r w:rsidRPr="00604855">
                              <w:rPr>
                                <w:rFonts w:ascii="Arial" w:hAnsi="Arial" w:cs="Arial"/>
                                <w:color w:val="000000" w:themeColor="text1"/>
                                <w:kern w:val="24"/>
                                <w:sz w:val="16"/>
                                <w:szCs w:val="16"/>
                              </w:rPr>
                              <w:t xml:space="preserve"> </w:t>
                            </w:r>
                            <w:r>
                              <w:rPr>
                                <w:rFonts w:ascii="Arial" w:hAnsi="Arial" w:cs="Arial"/>
                                <w:color w:val="000000" w:themeColor="text1"/>
                                <w:kern w:val="24"/>
                                <w:sz w:val="16"/>
                                <w:szCs w:val="16"/>
                              </w:rPr>
                              <w:t>GENERAL_BR_B</w:t>
                            </w:r>
                            <w:r w:rsidRPr="00CB3503">
                              <w:rPr>
                                <w:rFonts w:ascii="Arial" w:hAnsi="Arial" w:cs="Arial"/>
                                <w:color w:val="000000" w:themeColor="text1"/>
                                <w:kern w:val="24"/>
                                <w:sz w:val="16"/>
                                <w:szCs w:val="16"/>
                              </w:rPr>
                              <w:t xml:space="preserve">, </w:t>
                            </w:r>
                            <w:proofErr w:type="spellStart"/>
                            <w:r w:rsidRPr="00CB3503">
                              <w:rPr>
                                <w:rFonts w:ascii="Arial" w:hAnsi="Arial" w:cs="Arial"/>
                                <w:color w:val="000000" w:themeColor="text1"/>
                                <w:kern w:val="24"/>
                                <w:sz w:val="16"/>
                                <w:szCs w:val="16"/>
                              </w:rPr>
                              <w:t>Baudrate</w:t>
                            </w:r>
                            <w:proofErr w:type="spellEnd"/>
                            <w:r w:rsidRPr="00CB3503">
                              <w:rPr>
                                <w:rFonts w:ascii="Arial" w:hAnsi="Arial" w:cs="Arial"/>
                                <w:color w:val="000000" w:themeColor="text1"/>
                                <w:kern w:val="24"/>
                                <w:sz w:val="16"/>
                                <w:szCs w:val="16"/>
                              </w:rPr>
                              <w:t xml:space="preserve"> </w:t>
                            </w:r>
                            <w:r>
                              <w:rPr>
                                <w:rFonts w:ascii="Arial" w:hAnsi="Arial" w:cs="Arial"/>
                                <w:color w:val="000000" w:themeColor="text1"/>
                                <w:kern w:val="24"/>
                                <w:sz w:val="16"/>
                                <w:szCs w:val="16"/>
                              </w:rPr>
                              <w:t>19k2</w:t>
                            </w:r>
                          </w:p>
                          <w:p w14:paraId="0B4AA568" w14:textId="7E1D5281" w:rsidR="0004699C" w:rsidRPr="00CB3503" w:rsidRDefault="0004699C" w:rsidP="00604855">
                            <w:r w:rsidRPr="00CB3503">
                              <w:rPr>
                                <w:rFonts w:ascii="Arial" w:hAnsi="Arial" w:cs="Arial"/>
                                <w:color w:val="000000" w:themeColor="text1"/>
                                <w:kern w:val="24"/>
                                <w:sz w:val="16"/>
                                <w:szCs w:val="16"/>
                              </w:rPr>
                              <w:t>UART_REQ_</w:t>
                            </w:r>
                            <w:r w:rsidRPr="00604855">
                              <w:rPr>
                                <w:rFonts w:ascii="Arial" w:hAnsi="Arial" w:cs="Arial"/>
                                <w:color w:val="000000" w:themeColor="text1"/>
                                <w:kern w:val="24"/>
                                <w:sz w:val="16"/>
                                <w:szCs w:val="16"/>
                              </w:rPr>
                              <w:t xml:space="preserve"> </w:t>
                            </w:r>
                            <w:r>
                              <w:rPr>
                                <w:rFonts w:ascii="Arial" w:hAnsi="Arial" w:cs="Arial"/>
                                <w:color w:val="000000" w:themeColor="text1"/>
                                <w:kern w:val="24"/>
                                <w:sz w:val="16"/>
                                <w:szCs w:val="16"/>
                              </w:rPr>
                              <w:t>GENERAL_ODD</w:t>
                            </w:r>
                            <w:r w:rsidRPr="00CB3503">
                              <w:rPr>
                                <w:rFonts w:ascii="Arial" w:hAnsi="Arial" w:cs="Arial"/>
                                <w:color w:val="000000" w:themeColor="text1"/>
                                <w:kern w:val="24"/>
                                <w:sz w:val="16"/>
                                <w:szCs w:val="16"/>
                              </w:rPr>
                              <w:t>,</w:t>
                            </w:r>
                            <w:r w:rsidRPr="00604855">
                              <w:rPr>
                                <w:rFonts w:ascii="Arial" w:hAnsi="Arial" w:cs="Arial"/>
                                <w:color w:val="000000" w:themeColor="text1"/>
                                <w:kern w:val="24"/>
                                <w:sz w:val="16"/>
                                <w:szCs w:val="16"/>
                              </w:rPr>
                              <w:t xml:space="preserve"> Odd parit</w:t>
                            </w:r>
                            <w:r>
                              <w:rPr>
                                <w:rFonts w:ascii="Arial" w:hAnsi="Arial" w:cs="Arial"/>
                                <w:color w:val="000000" w:themeColor="text1"/>
                                <w:kern w:val="24"/>
                                <w:sz w:val="16"/>
                                <w:szCs w:val="16"/>
                              </w:rPr>
                              <w:t>y</w:t>
                            </w:r>
                          </w:p>
                          <w:p w14:paraId="49B838FC" w14:textId="534FBAA8" w:rsidR="0004699C" w:rsidRPr="00CB3503" w:rsidRDefault="0004699C" w:rsidP="00604855">
                            <w:r w:rsidRPr="00CB3503">
                              <w:rPr>
                                <w:rFonts w:ascii="Arial" w:hAnsi="Arial" w:cs="Arial"/>
                                <w:color w:val="000000" w:themeColor="text1"/>
                                <w:kern w:val="24"/>
                                <w:sz w:val="16"/>
                                <w:szCs w:val="16"/>
                              </w:rPr>
                              <w:t>UART_REQ_</w:t>
                            </w:r>
                            <w:r w:rsidRPr="00604855">
                              <w:rPr>
                                <w:rFonts w:ascii="Arial" w:hAnsi="Arial" w:cs="Arial"/>
                                <w:color w:val="000000" w:themeColor="text1"/>
                                <w:kern w:val="24"/>
                                <w:sz w:val="16"/>
                                <w:szCs w:val="16"/>
                              </w:rPr>
                              <w:t xml:space="preserve"> </w:t>
                            </w:r>
                            <w:r>
                              <w:rPr>
                                <w:rFonts w:ascii="Arial" w:hAnsi="Arial" w:cs="Arial"/>
                                <w:color w:val="000000" w:themeColor="text1"/>
                                <w:kern w:val="24"/>
                                <w:sz w:val="16"/>
                                <w:szCs w:val="16"/>
                              </w:rPr>
                              <w:t>GENERAL_EVEN,</w:t>
                            </w:r>
                            <w:r w:rsidRPr="00CB3503">
                              <w:rPr>
                                <w:rFonts w:ascii="Arial" w:hAnsi="Arial" w:cs="Arial"/>
                                <w:color w:val="000000" w:themeColor="text1"/>
                                <w:kern w:val="24"/>
                                <w:sz w:val="16"/>
                                <w:szCs w:val="16"/>
                              </w:rPr>
                              <w:t xml:space="preserve"> </w:t>
                            </w:r>
                            <w:proofErr w:type="gramStart"/>
                            <w:r>
                              <w:rPr>
                                <w:rFonts w:ascii="Arial" w:hAnsi="Arial" w:cs="Arial"/>
                                <w:color w:val="000000" w:themeColor="text1"/>
                                <w:kern w:val="24"/>
                                <w:sz w:val="16"/>
                                <w:szCs w:val="16"/>
                              </w:rPr>
                              <w:t>Even</w:t>
                            </w:r>
                            <w:proofErr w:type="gramEnd"/>
                            <w:r>
                              <w:rPr>
                                <w:rFonts w:ascii="Arial" w:hAnsi="Arial" w:cs="Arial"/>
                                <w:color w:val="000000" w:themeColor="text1"/>
                                <w:kern w:val="24"/>
                                <w:sz w:val="16"/>
                                <w:szCs w:val="16"/>
                              </w:rPr>
                              <w:t xml:space="preserve"> parity</w:t>
                            </w:r>
                          </w:p>
                          <w:p w14:paraId="3B6EF559" w14:textId="77777777" w:rsidR="0004699C" w:rsidRPr="00CB3503" w:rsidRDefault="0004699C" w:rsidP="00604855"/>
                        </w:txbxContent>
                      </wps:txbx>
                      <wps:bodyPr wrap="square" rtlCol="0" anchor="t" anchorCtr="0">
                        <a:noAutofit/>
                      </wps:bodyPr>
                    </wps:wsp>
                  </a:graphicData>
                </a:graphic>
                <wp14:sizeRelH relativeFrom="margin">
                  <wp14:pctWidth>0</wp14:pctWidth>
                </wp14:sizeRelH>
                <wp14:sizeRelV relativeFrom="margin">
                  <wp14:pctHeight>0</wp14:pctHeight>
                </wp14:sizeRelV>
              </wp:anchor>
            </w:drawing>
          </mc:Choice>
          <mc:Fallback>
            <w:pict>
              <v:rect w14:anchorId="37D88998" id="_x0000_s1031" style="position:absolute;margin-left:386.95pt;margin-top:17.3pt;width:187.8pt;height:58.2pt;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" fillcolor="#d8d8d8 [2732]" strokecolor="black [3213]" strokeweight="1pt">
                <v:textbox>
                  <w:txbxContent>
                    <w:p w14:paraId="03E48978" w14:textId="6F9CA652" w:rsidR="0004699C" w:rsidRDefault="0004699C" w:rsidP="00604855">
                      <w:pPr>
                        <w:rPr>
                          <w:sz w:val="24"/>
                        </w:rPr>
                      </w:pPr>
                      <w:r>
                        <w:rPr>
                          <w:rFonts w:ascii="Arial" w:hAnsi="Arial" w:cs="Arial"/>
                          <w:b/>
                          <w:bCs/>
                          <w:color w:val="000000" w:themeColor="text1"/>
                          <w:kern w:val="24"/>
                          <w:sz w:val="16"/>
                          <w:szCs w:val="16"/>
                        </w:rPr>
                        <w:t>b) Potential new Requirement list, CSV</w:t>
                      </w:r>
                    </w:p>
                    <w:p w14:paraId="717A6BAD" w14:textId="147C73A5" w:rsidR="0004699C" w:rsidRPr="00CB3503" w:rsidRDefault="0004699C" w:rsidP="00604855">
                      <w:r w:rsidRPr="00CB3503">
                        <w:rPr>
                          <w:rFonts w:ascii="Arial" w:hAnsi="Arial" w:cs="Arial"/>
                          <w:color w:val="000000" w:themeColor="text1"/>
                          <w:kern w:val="24"/>
                          <w:sz w:val="16"/>
                          <w:szCs w:val="16"/>
                        </w:rPr>
                        <w:t>UART_REQ_</w:t>
                      </w:r>
                      <w:r>
                        <w:rPr>
                          <w:rFonts w:ascii="Arial" w:hAnsi="Arial" w:cs="Arial"/>
                          <w:color w:val="000000" w:themeColor="text1"/>
                          <w:kern w:val="24"/>
                          <w:sz w:val="16"/>
                          <w:szCs w:val="16"/>
                        </w:rPr>
                        <w:t>GENERAL_BR_A</w:t>
                      </w:r>
                      <w:r w:rsidRPr="00CB3503">
                        <w:rPr>
                          <w:rFonts w:ascii="Arial" w:hAnsi="Arial" w:cs="Arial"/>
                          <w:color w:val="000000" w:themeColor="text1"/>
                          <w:kern w:val="24"/>
                          <w:sz w:val="16"/>
                          <w:szCs w:val="16"/>
                        </w:rPr>
                        <w:t xml:space="preserve">, </w:t>
                      </w:r>
                      <w:proofErr w:type="spellStart"/>
                      <w:r w:rsidRPr="00CB3503">
                        <w:rPr>
                          <w:rFonts w:ascii="Arial" w:hAnsi="Arial" w:cs="Arial"/>
                          <w:color w:val="000000" w:themeColor="text1"/>
                          <w:kern w:val="24"/>
                          <w:sz w:val="16"/>
                          <w:szCs w:val="16"/>
                        </w:rPr>
                        <w:t>Baudrate</w:t>
                      </w:r>
                      <w:proofErr w:type="spellEnd"/>
                      <w:r w:rsidRPr="00CB3503">
                        <w:rPr>
                          <w:rFonts w:ascii="Arial" w:hAnsi="Arial" w:cs="Arial"/>
                          <w:color w:val="000000" w:themeColor="text1"/>
                          <w:kern w:val="24"/>
                          <w:sz w:val="16"/>
                          <w:szCs w:val="16"/>
                        </w:rPr>
                        <w:t xml:space="preserve"> 9k6</w:t>
                      </w:r>
                    </w:p>
                    <w:p w14:paraId="0081B6B3" w14:textId="0A6965C2" w:rsidR="0004699C" w:rsidRPr="00CB3503" w:rsidRDefault="0004699C" w:rsidP="00604855">
                      <w:r w:rsidRPr="00CB3503">
                        <w:rPr>
                          <w:rFonts w:ascii="Arial" w:hAnsi="Arial" w:cs="Arial"/>
                          <w:color w:val="000000" w:themeColor="text1"/>
                          <w:kern w:val="24"/>
                          <w:sz w:val="16"/>
                          <w:szCs w:val="16"/>
                        </w:rPr>
                        <w:t>UART_REQ_</w:t>
                      </w:r>
                      <w:r w:rsidRPr="00604855">
                        <w:rPr>
                          <w:rFonts w:ascii="Arial" w:hAnsi="Arial" w:cs="Arial"/>
                          <w:color w:val="000000" w:themeColor="text1"/>
                          <w:kern w:val="24"/>
                          <w:sz w:val="16"/>
                          <w:szCs w:val="16"/>
                        </w:rPr>
                        <w:t xml:space="preserve"> </w:t>
                      </w:r>
                      <w:r>
                        <w:rPr>
                          <w:rFonts w:ascii="Arial" w:hAnsi="Arial" w:cs="Arial"/>
                          <w:color w:val="000000" w:themeColor="text1"/>
                          <w:kern w:val="24"/>
                          <w:sz w:val="16"/>
                          <w:szCs w:val="16"/>
                        </w:rPr>
                        <w:t>GENERAL_BR_B</w:t>
                      </w:r>
                      <w:r w:rsidRPr="00CB3503">
                        <w:rPr>
                          <w:rFonts w:ascii="Arial" w:hAnsi="Arial" w:cs="Arial"/>
                          <w:color w:val="000000" w:themeColor="text1"/>
                          <w:kern w:val="24"/>
                          <w:sz w:val="16"/>
                          <w:szCs w:val="16"/>
                        </w:rPr>
                        <w:t xml:space="preserve">, </w:t>
                      </w:r>
                      <w:proofErr w:type="spellStart"/>
                      <w:r w:rsidRPr="00CB3503">
                        <w:rPr>
                          <w:rFonts w:ascii="Arial" w:hAnsi="Arial" w:cs="Arial"/>
                          <w:color w:val="000000" w:themeColor="text1"/>
                          <w:kern w:val="24"/>
                          <w:sz w:val="16"/>
                          <w:szCs w:val="16"/>
                        </w:rPr>
                        <w:t>Baudrate</w:t>
                      </w:r>
                      <w:proofErr w:type="spellEnd"/>
                      <w:r w:rsidRPr="00CB3503">
                        <w:rPr>
                          <w:rFonts w:ascii="Arial" w:hAnsi="Arial" w:cs="Arial"/>
                          <w:color w:val="000000" w:themeColor="text1"/>
                          <w:kern w:val="24"/>
                          <w:sz w:val="16"/>
                          <w:szCs w:val="16"/>
                        </w:rPr>
                        <w:t xml:space="preserve"> </w:t>
                      </w:r>
                      <w:r>
                        <w:rPr>
                          <w:rFonts w:ascii="Arial" w:hAnsi="Arial" w:cs="Arial"/>
                          <w:color w:val="000000" w:themeColor="text1"/>
                          <w:kern w:val="24"/>
                          <w:sz w:val="16"/>
                          <w:szCs w:val="16"/>
                        </w:rPr>
                        <w:t>19k2</w:t>
                      </w:r>
                    </w:p>
                    <w:p w14:paraId="0B4AA568" w14:textId="7E1D5281" w:rsidR="0004699C" w:rsidRPr="00CB3503" w:rsidRDefault="0004699C" w:rsidP="00604855">
                      <w:r w:rsidRPr="00CB3503">
                        <w:rPr>
                          <w:rFonts w:ascii="Arial" w:hAnsi="Arial" w:cs="Arial"/>
                          <w:color w:val="000000" w:themeColor="text1"/>
                          <w:kern w:val="24"/>
                          <w:sz w:val="16"/>
                          <w:szCs w:val="16"/>
                        </w:rPr>
                        <w:t>UART_REQ_</w:t>
                      </w:r>
                      <w:r w:rsidRPr="00604855">
                        <w:rPr>
                          <w:rFonts w:ascii="Arial" w:hAnsi="Arial" w:cs="Arial"/>
                          <w:color w:val="000000" w:themeColor="text1"/>
                          <w:kern w:val="24"/>
                          <w:sz w:val="16"/>
                          <w:szCs w:val="16"/>
                        </w:rPr>
                        <w:t xml:space="preserve"> </w:t>
                      </w:r>
                      <w:r>
                        <w:rPr>
                          <w:rFonts w:ascii="Arial" w:hAnsi="Arial" w:cs="Arial"/>
                          <w:color w:val="000000" w:themeColor="text1"/>
                          <w:kern w:val="24"/>
                          <w:sz w:val="16"/>
                          <w:szCs w:val="16"/>
                        </w:rPr>
                        <w:t>GENERAL_ODD</w:t>
                      </w:r>
                      <w:r w:rsidRPr="00CB3503">
                        <w:rPr>
                          <w:rFonts w:ascii="Arial" w:hAnsi="Arial" w:cs="Arial"/>
                          <w:color w:val="000000" w:themeColor="text1"/>
                          <w:kern w:val="24"/>
                          <w:sz w:val="16"/>
                          <w:szCs w:val="16"/>
                        </w:rPr>
                        <w:t>,</w:t>
                      </w:r>
                      <w:r w:rsidRPr="00604855">
                        <w:rPr>
                          <w:rFonts w:ascii="Arial" w:hAnsi="Arial" w:cs="Arial"/>
                          <w:color w:val="000000" w:themeColor="text1"/>
                          <w:kern w:val="24"/>
                          <w:sz w:val="16"/>
                          <w:szCs w:val="16"/>
                        </w:rPr>
                        <w:t xml:space="preserve"> Odd parit</w:t>
                      </w:r>
                      <w:r>
                        <w:rPr>
                          <w:rFonts w:ascii="Arial" w:hAnsi="Arial" w:cs="Arial"/>
                          <w:color w:val="000000" w:themeColor="text1"/>
                          <w:kern w:val="24"/>
                          <w:sz w:val="16"/>
                          <w:szCs w:val="16"/>
                        </w:rPr>
                        <w:t>y</w:t>
                      </w:r>
                    </w:p>
                    <w:p w14:paraId="49B838FC" w14:textId="534FBAA8" w:rsidR="0004699C" w:rsidRPr="00CB3503" w:rsidRDefault="0004699C" w:rsidP="00604855">
                      <w:r w:rsidRPr="00CB3503">
                        <w:rPr>
                          <w:rFonts w:ascii="Arial" w:hAnsi="Arial" w:cs="Arial"/>
                          <w:color w:val="000000" w:themeColor="text1"/>
                          <w:kern w:val="24"/>
                          <w:sz w:val="16"/>
                          <w:szCs w:val="16"/>
                        </w:rPr>
                        <w:t>UART_REQ_</w:t>
                      </w:r>
                      <w:r w:rsidRPr="00604855">
                        <w:rPr>
                          <w:rFonts w:ascii="Arial" w:hAnsi="Arial" w:cs="Arial"/>
                          <w:color w:val="000000" w:themeColor="text1"/>
                          <w:kern w:val="24"/>
                          <w:sz w:val="16"/>
                          <w:szCs w:val="16"/>
                        </w:rPr>
                        <w:t xml:space="preserve"> </w:t>
                      </w:r>
                      <w:r>
                        <w:rPr>
                          <w:rFonts w:ascii="Arial" w:hAnsi="Arial" w:cs="Arial"/>
                          <w:color w:val="000000" w:themeColor="text1"/>
                          <w:kern w:val="24"/>
                          <w:sz w:val="16"/>
                          <w:szCs w:val="16"/>
                        </w:rPr>
                        <w:t>GENERAL_EVEN,</w:t>
                      </w:r>
                      <w:r w:rsidRPr="00CB3503">
                        <w:rPr>
                          <w:rFonts w:ascii="Arial" w:hAnsi="Arial" w:cs="Arial"/>
                          <w:color w:val="000000" w:themeColor="text1"/>
                          <w:kern w:val="24"/>
                          <w:sz w:val="16"/>
                          <w:szCs w:val="16"/>
                        </w:rPr>
                        <w:t xml:space="preserve"> </w:t>
                      </w:r>
                      <w:proofErr w:type="gramStart"/>
                      <w:r>
                        <w:rPr>
                          <w:rFonts w:ascii="Arial" w:hAnsi="Arial" w:cs="Arial"/>
                          <w:color w:val="000000" w:themeColor="text1"/>
                          <w:kern w:val="24"/>
                          <w:sz w:val="16"/>
                          <w:szCs w:val="16"/>
                        </w:rPr>
                        <w:t>Even</w:t>
                      </w:r>
                      <w:proofErr w:type="gramEnd"/>
                      <w:r>
                        <w:rPr>
                          <w:rFonts w:ascii="Arial" w:hAnsi="Arial" w:cs="Arial"/>
                          <w:color w:val="000000" w:themeColor="text1"/>
                          <w:kern w:val="24"/>
                          <w:sz w:val="16"/>
                          <w:szCs w:val="16"/>
                        </w:rPr>
                        <w:t xml:space="preserve"> parity</w:t>
                      </w:r>
                    </w:p>
                    <w:p w14:paraId="3B6EF559" w14:textId="77777777" w:rsidR="0004699C" w:rsidRPr="00CB3503" w:rsidRDefault="0004699C" w:rsidP="00604855"/>
                  </w:txbxContent>
                </v:textbox>
                <w10:wrap type="square"/>
              </v:rect>
            </w:pict>
          </mc:Fallback>
        </mc:AlternateContent>
      </w:r>
      <w:r w:rsidR="00916078" w:rsidRPr="00AC5065">
        <w:rPr>
          <w:rFonts w:ascii="Arial" w:hAnsi="Arial" w:cs="Arial"/>
          <w:noProof/>
        </w:rPr>
        <w:t>If you want to split this into more specific requirements</w:t>
      </w:r>
      <w:r w:rsidR="00604855" w:rsidRPr="00AC5065">
        <w:rPr>
          <w:rFonts w:ascii="Arial" w:hAnsi="Arial" w:cs="Arial"/>
          <w:noProof/>
        </w:rPr>
        <w:t xml:space="preserve"> you have several options, with some potential options </w:t>
      </w:r>
      <w:r w:rsidR="00AC66BE">
        <w:rPr>
          <w:rFonts w:ascii="Arial" w:hAnsi="Arial" w:cs="Arial"/>
          <w:noProof/>
        </w:rPr>
        <w:t xml:space="preserve">listed </w:t>
      </w:r>
      <w:r w:rsidR="00604855" w:rsidRPr="00AC5065">
        <w:rPr>
          <w:rFonts w:ascii="Arial" w:hAnsi="Arial" w:cs="Arial"/>
          <w:noProof/>
        </w:rPr>
        <w:t>below</w:t>
      </w:r>
      <w:r w:rsidR="00AC66BE">
        <w:rPr>
          <w:rFonts w:ascii="Arial" w:hAnsi="Arial" w:cs="Arial"/>
          <w:noProof/>
        </w:rPr>
        <w:t xml:space="preserve"> and illustrated to the right</w:t>
      </w:r>
      <w:r w:rsidR="00604855" w:rsidRPr="00AC5065">
        <w:rPr>
          <w:rFonts w:ascii="Arial" w:hAnsi="Arial" w:cs="Arial"/>
          <w:noProof/>
        </w:rPr>
        <w:t>.</w:t>
      </w:r>
    </w:p>
    <w:p w14:paraId="55B88B78" w14:textId="54231891" w:rsidR="00604855" w:rsidRPr="00AC5065" w:rsidRDefault="00604855" w:rsidP="00604855">
      <w:pPr>
        <w:pStyle w:val="ListParagraph"/>
        <w:numPr>
          <w:ilvl w:val="0"/>
          <w:numId w:val="11"/>
        </w:numPr>
        <w:rPr>
          <w:rFonts w:ascii="Arial" w:hAnsi="Arial" w:cs="Arial"/>
          <w:noProof/>
        </w:rPr>
      </w:pPr>
      <w:r w:rsidRPr="00AC5065">
        <w:rPr>
          <w:rFonts w:ascii="Arial" w:hAnsi="Arial" w:cs="Arial"/>
          <w:noProof/>
        </w:rPr>
        <w:t>Rename the requirements</w:t>
      </w:r>
    </w:p>
    <w:p w14:paraId="18897F0F" w14:textId="0E6DC650" w:rsidR="00604855" w:rsidRPr="00AC5065" w:rsidRDefault="00604855" w:rsidP="00604855">
      <w:pPr>
        <w:pStyle w:val="ListParagraph"/>
        <w:numPr>
          <w:ilvl w:val="0"/>
          <w:numId w:val="11"/>
        </w:numPr>
        <w:rPr>
          <w:rFonts w:ascii="Arial" w:hAnsi="Arial" w:cs="Arial"/>
          <w:noProof/>
        </w:rPr>
      </w:pPr>
      <w:r w:rsidRPr="00AC5065">
        <w:rPr>
          <w:rFonts w:ascii="Arial" w:hAnsi="Arial" w:cs="Arial"/>
          <w:noProof/>
        </w:rPr>
        <w:t>Extend the names</w:t>
      </w:r>
    </w:p>
    <w:p w14:paraId="245DAAD4" w14:textId="4EFC68E4" w:rsidR="00604855" w:rsidRPr="00AC5065" w:rsidRDefault="00604855" w:rsidP="00604855">
      <w:pPr>
        <w:pStyle w:val="ListParagraph"/>
        <w:numPr>
          <w:ilvl w:val="0"/>
          <w:numId w:val="11"/>
        </w:numPr>
        <w:rPr>
          <w:rFonts w:ascii="Arial" w:hAnsi="Arial" w:cs="Arial"/>
          <w:noProof/>
        </w:rPr>
      </w:pPr>
      <w:r w:rsidRPr="00AC5065">
        <w:rPr>
          <w:rFonts w:ascii="Arial" w:hAnsi="Arial" w:cs="Arial"/>
          <w:noProof/>
        </w:rPr>
        <w:t>Extend the names using a record like notation</w:t>
      </w:r>
    </w:p>
    <w:p w14:paraId="4450CCF8" w14:textId="4A90715B" w:rsidR="00E779B1" w:rsidRPr="00AC5065" w:rsidRDefault="00E779B1" w:rsidP="00E779B1">
      <w:pPr>
        <w:rPr>
          <w:rFonts w:ascii="Arial" w:hAnsi="Arial" w:cs="Arial"/>
          <w:noProof/>
        </w:rPr>
      </w:pPr>
      <w:r w:rsidRPr="00AC5065">
        <w:rPr>
          <w:rFonts w:ascii="Arial" w:hAnsi="Arial" w:cs="Arial"/>
          <w:noProof/>
        </w:rPr>
        <w:t>All of these and more are of course possible, but the problem is that they don’t show the relation to the original requirement.</w:t>
      </w:r>
    </w:p>
    <w:p w14:paraId="225985DB" w14:textId="5F70D535" w:rsidR="00E779B1" w:rsidRPr="00AC5065" w:rsidRDefault="00E779B1" w:rsidP="00E779B1">
      <w:pPr>
        <w:rPr>
          <w:rFonts w:ascii="Arial" w:hAnsi="Arial" w:cs="Arial"/>
          <w:noProof/>
        </w:rPr>
      </w:pPr>
    </w:p>
    <w:p w14:paraId="06B04A5E" w14:textId="511576E0" w:rsidR="00E779B1" w:rsidRPr="00AC5065" w:rsidRDefault="00E779B1" w:rsidP="00E779B1">
      <w:pPr>
        <w:rPr>
          <w:rFonts w:ascii="Arial" w:hAnsi="Arial" w:cs="Arial"/>
          <w:noProof/>
        </w:rPr>
      </w:pPr>
      <w:bookmarkStart w:id="169" w:name="_Hlk30702070"/>
      <w:r w:rsidRPr="00AC5065">
        <w:rPr>
          <w:rFonts w:ascii="Arial" w:hAnsi="Arial" w:cs="Arial"/>
          <w:noProof/>
        </w:rPr>
        <w:t>Showing t</w:t>
      </w:r>
      <w:bookmarkEnd w:id="169"/>
      <w:r w:rsidRPr="00AC5065">
        <w:rPr>
          <w:rFonts w:ascii="Arial" w:hAnsi="Arial" w:cs="Arial"/>
          <w:noProof/>
        </w:rPr>
        <w:t>his relationship is quite simple in UVVM, by using exactly the same mechanism as for the IP or legacy scenario in the previous example.</w:t>
      </w:r>
    </w:p>
    <w:p w14:paraId="3F7E525B" w14:textId="4226DFB6" w:rsidR="00E779B1" w:rsidRPr="00AC5065" w:rsidRDefault="00E779B1" w:rsidP="00E779B1">
      <w:pPr>
        <w:rPr>
          <w:rFonts w:ascii="Arial" w:hAnsi="Arial" w:cs="Arial"/>
          <w:noProof/>
        </w:rPr>
      </w:pPr>
      <w:r w:rsidRPr="00AC5065">
        <w:rPr>
          <w:rFonts w:ascii="Arial" w:hAnsi="Arial" w:cs="Arial"/>
          <w:noProof/>
        </w:rPr>
        <w:t>Thus all you have to do is to make your own requirement list and then map the original requirement to a set of requirements in your new list.</w:t>
      </w:r>
    </w:p>
    <w:p w14:paraId="68612D38" w14:textId="77777777" w:rsidR="00E779B1" w:rsidRPr="00AC5065" w:rsidRDefault="00E779B1" w:rsidP="00E779B1">
      <w:pPr>
        <w:rPr>
          <w:rFonts w:ascii="Arial" w:hAnsi="Arial" w:cs="Arial"/>
          <w:noProof/>
        </w:rPr>
      </w:pPr>
    </w:p>
    <w:p w14:paraId="61FEE982" w14:textId="77179A9C" w:rsidR="006768D6" w:rsidRPr="00AC5065" w:rsidRDefault="00E779B1" w:rsidP="006768D6">
      <w:pPr>
        <w:rPr>
          <w:rFonts w:ascii="Arial" w:hAnsi="Arial" w:cs="Arial"/>
          <w:iCs/>
          <w:sz w:val="16"/>
          <w:szCs w:val="16"/>
        </w:rPr>
      </w:pPr>
      <w:r w:rsidRPr="00AC5065">
        <w:rPr>
          <w:rFonts w:ascii="Arial" w:hAnsi="Arial" w:cs="Arial"/>
          <w:iCs/>
          <w:noProof/>
          <w:sz w:val="16"/>
          <w:szCs w:val="16"/>
        </w:rPr>
        <mc:AlternateContent>
          <mc:Choice Requires="wps">
            <w:drawing>
              <wp:anchor distT="0" distB="0" distL="114300" distR="114300" simplePos="0" relativeHeight="251691520" behindDoc="0" locked="0" layoutInCell="1" allowOverlap="1" wp14:anchorId="0D3339CB" wp14:editId="32384930">
                <wp:simplePos x="0" y="0"/>
                <wp:positionH relativeFrom="margin">
                  <wp:align>left</wp:align>
                </wp:positionH>
                <wp:positionV relativeFrom="paragraph">
                  <wp:posOffset>9663</wp:posOffset>
                </wp:positionV>
                <wp:extent cx="9183756" cy="357809"/>
                <wp:effectExtent l="0" t="0" r="17780" b="23495"/>
                <wp:wrapNone/>
                <wp:docPr id="99" name="Rektangel 57"/>
                <wp:cNvGraphicFramePr/>
                <a:graphic xmlns:a="http://schemas.openxmlformats.org/drawingml/2006/main">
                  <a:graphicData uri="http://schemas.microsoft.com/office/word/2010/wordprocessingShape">
                    <wps:wsp>
                      <wps:cNvSpPr/>
                      <wps:spPr>
                        <a:xfrm>
                          <a:off x="0" y="0"/>
                          <a:ext cx="9183756" cy="357809"/>
                        </a:xfrm>
                        <a:prstGeom prst="rect">
                          <a:avLst/>
                        </a:prstGeom>
                        <a:solidFill>
                          <a:schemeClr val="bg1">
                            <a:lumMod val="8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4C8CA82" w14:textId="77777777" w:rsidR="0004699C" w:rsidRDefault="0004699C" w:rsidP="00E779B1">
                            <w:pPr>
                              <w:rPr>
                                <w:sz w:val="24"/>
                              </w:rPr>
                            </w:pPr>
                            <w:r>
                              <w:rPr>
                                <w:rFonts w:ascii="Arial" w:hAnsi="Arial" w:cs="Arial"/>
                                <w:b/>
                                <w:bCs/>
                                <w:color w:val="000000" w:themeColor="text1"/>
                                <w:kern w:val="24"/>
                                <w:sz w:val="16"/>
                                <w:szCs w:val="16"/>
                              </w:rPr>
                              <w:t>Requirement map file, CSV</w:t>
                            </w:r>
                          </w:p>
                          <w:p w14:paraId="58402CD2" w14:textId="704C639A" w:rsidR="0004699C" w:rsidRDefault="0004699C" w:rsidP="00E779B1">
                            <w:r>
                              <w:rPr>
                                <w:rFonts w:ascii="Arial" w:hAnsi="Arial" w:cs="Arial"/>
                                <w:color w:val="000000" w:themeColor="text1"/>
                                <w:kern w:val="24"/>
                                <w:sz w:val="16"/>
                                <w:szCs w:val="16"/>
                              </w:rPr>
                              <w:t>UART_REQ_GENERAL, UART_REQ_GENERAL.BR_A, UART_REQ_GENERAL.BR_B,</w:t>
                            </w:r>
                            <w:r w:rsidRPr="00E779B1">
                              <w:rPr>
                                <w:rFonts w:ascii="Arial" w:hAnsi="Arial" w:cs="Arial"/>
                                <w:color w:val="000000" w:themeColor="text1"/>
                                <w:kern w:val="24"/>
                                <w:sz w:val="16"/>
                                <w:szCs w:val="16"/>
                              </w:rPr>
                              <w:t xml:space="preserve"> </w:t>
                            </w:r>
                            <w:r>
                              <w:rPr>
                                <w:rFonts w:ascii="Arial" w:hAnsi="Arial" w:cs="Arial"/>
                                <w:color w:val="000000" w:themeColor="text1"/>
                                <w:kern w:val="24"/>
                                <w:sz w:val="16"/>
                                <w:szCs w:val="16"/>
                              </w:rPr>
                              <w:t>UART_REQ_GENERAL.ODD, UART_REQ_GENERAL.EVEN</w:t>
                            </w:r>
                          </w:p>
                        </w:txbxContent>
                      </wps:txbx>
                      <wps:bodyPr wrap="square" rtlCol="0" anchor="t" anchorCtr="0">
                        <a:noAutofit/>
                      </wps:bodyPr>
                    </wps:wsp>
                  </a:graphicData>
                </a:graphic>
                <wp14:sizeRelH relativeFrom="margin">
                  <wp14:pctWidth>0</wp14:pctWidth>
                </wp14:sizeRelH>
                <wp14:sizeRelV relativeFrom="margin">
                  <wp14:pctHeight>0</wp14:pctHeight>
                </wp14:sizeRelV>
              </wp:anchor>
            </w:drawing>
          </mc:Choice>
          <mc:Fallback>
            <w:pict>
              <v:rect w14:anchorId="0D3339CB" id="Rektangel 57" o:spid="_x0000_s1032" style="position:absolute;margin-left:0;margin-top:.75pt;width:723.15pt;height:28.15pt;z-index:25169152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" fillcolor="#d8d8d8 [2732]" strokecolor="black [3213]" strokeweight="1pt">
                <v:textbox>
                  <w:txbxContent>
                    <w:p w14:paraId="64C8CA82" w14:textId="77777777" w:rsidR="0004699C" w:rsidRDefault="0004699C" w:rsidP="00E779B1">
                      <w:pPr>
                        <w:rPr>
                          <w:sz w:val="24"/>
                        </w:rPr>
                      </w:pPr>
                      <w:r>
                        <w:rPr>
                          <w:rFonts w:ascii="Arial" w:hAnsi="Arial" w:cs="Arial"/>
                          <w:b/>
                          <w:bCs/>
                          <w:color w:val="000000" w:themeColor="text1"/>
                          <w:kern w:val="24"/>
                          <w:sz w:val="16"/>
                          <w:szCs w:val="16"/>
                        </w:rPr>
                        <w:t>Requirement map file, CSV</w:t>
                      </w:r>
                    </w:p>
                    <w:p w14:paraId="58402CD2" w14:textId="704C639A" w:rsidR="0004699C" w:rsidRDefault="0004699C" w:rsidP="00E779B1">
                      <w:r>
                        <w:rPr>
                          <w:rFonts w:ascii="Arial" w:hAnsi="Arial" w:cs="Arial"/>
                          <w:color w:val="000000" w:themeColor="text1"/>
                          <w:kern w:val="24"/>
                          <w:sz w:val="16"/>
                          <w:szCs w:val="16"/>
                        </w:rPr>
                        <w:t>UART_REQ_GENERAL, UART_REQ_GENERAL.BR_A, UART_REQ_GENERAL.BR_B,</w:t>
                      </w:r>
                      <w:r w:rsidRPr="00E779B1">
                        <w:rPr>
                          <w:rFonts w:ascii="Arial" w:hAnsi="Arial" w:cs="Arial"/>
                          <w:color w:val="000000" w:themeColor="text1"/>
                          <w:kern w:val="24"/>
                          <w:sz w:val="16"/>
                          <w:szCs w:val="16"/>
                        </w:rPr>
                        <w:t xml:space="preserve"> </w:t>
                      </w:r>
                      <w:r>
                        <w:rPr>
                          <w:rFonts w:ascii="Arial" w:hAnsi="Arial" w:cs="Arial"/>
                          <w:color w:val="000000" w:themeColor="text1"/>
                          <w:kern w:val="24"/>
                          <w:sz w:val="16"/>
                          <w:szCs w:val="16"/>
                        </w:rPr>
                        <w:t>UART_REQ_GENERAL.ODD, UART_REQ_GENERAL.EVEN</w:t>
                      </w:r>
                    </w:p>
                  </w:txbxContent>
                </v:textbox>
                <w10:wrap anchorx="margin"/>
              </v:rect>
            </w:pict>
          </mc:Fallback>
        </mc:AlternateContent>
      </w:r>
    </w:p>
    <w:p w14:paraId="40CEFF39" w14:textId="7F60587B" w:rsidR="006768D6" w:rsidRPr="00AC5065" w:rsidRDefault="006768D6" w:rsidP="006768D6">
      <w:pPr>
        <w:rPr>
          <w:rFonts w:ascii="Arial" w:hAnsi="Arial" w:cs="Arial"/>
          <w:iCs/>
          <w:sz w:val="16"/>
          <w:szCs w:val="16"/>
        </w:rPr>
      </w:pPr>
    </w:p>
    <w:p w14:paraId="1238322D" w14:textId="02B0CE5D" w:rsidR="006768D6" w:rsidRPr="00AC5065" w:rsidRDefault="006768D6" w:rsidP="006768D6">
      <w:pPr>
        <w:rPr>
          <w:rFonts w:ascii="Arial" w:hAnsi="Arial" w:cs="Arial"/>
          <w:iCs/>
          <w:sz w:val="16"/>
          <w:szCs w:val="16"/>
        </w:rPr>
      </w:pPr>
    </w:p>
    <w:p w14:paraId="6DB83790" w14:textId="508F7A8C" w:rsidR="006768D6" w:rsidRPr="00AC5065" w:rsidRDefault="006768D6" w:rsidP="006768D6">
      <w:pPr>
        <w:rPr>
          <w:rFonts w:ascii="Arial" w:hAnsi="Arial" w:cs="Arial"/>
          <w:iCs/>
          <w:sz w:val="16"/>
          <w:szCs w:val="16"/>
        </w:rPr>
      </w:pPr>
    </w:p>
    <w:p w14:paraId="29749A24" w14:textId="77777777" w:rsidR="00E94046" w:rsidRPr="00AC5065" w:rsidRDefault="00E779B1" w:rsidP="00E779B1">
      <w:pPr>
        <w:rPr>
          <w:rFonts w:ascii="Arial" w:eastAsiaTheme="minorEastAsia" w:hAnsi="Arial" w:cs="Arial"/>
          <w:color w:val="5A5A5A" w:themeColor="text1" w:themeTint="A5"/>
          <w:spacing w:val="15"/>
          <w:sz w:val="28"/>
          <w:szCs w:val="22"/>
        </w:rPr>
      </w:pPr>
      <w:r w:rsidRPr="00AC5065">
        <w:rPr>
          <w:rFonts w:ascii="Arial" w:hAnsi="Arial" w:cs="Arial"/>
          <w:noProof/>
        </w:rPr>
        <w:t xml:space="preserve">- </w:t>
      </w:r>
      <w:bookmarkStart w:id="170" w:name="_Hlk30702043"/>
      <w:r w:rsidRPr="00AC5065">
        <w:rPr>
          <w:rFonts w:ascii="Arial" w:hAnsi="Arial" w:cs="Arial"/>
          <w:noProof/>
        </w:rPr>
        <w:t>Or eve</w:t>
      </w:r>
      <w:bookmarkEnd w:id="170"/>
      <w:r w:rsidRPr="00AC5065">
        <w:rPr>
          <w:rFonts w:ascii="Arial" w:hAnsi="Arial" w:cs="Arial"/>
          <w:noProof/>
        </w:rPr>
        <w:t>n simpler just name the subrequirements A,B,C,….</w:t>
      </w:r>
      <w:r w:rsidRPr="00AC5065">
        <w:rPr>
          <w:rFonts w:ascii="Arial" w:eastAsiaTheme="minorEastAsia" w:hAnsi="Arial" w:cs="Arial"/>
          <w:color w:val="5A5A5A" w:themeColor="text1" w:themeTint="A5"/>
          <w:spacing w:val="15"/>
          <w:sz w:val="28"/>
          <w:szCs w:val="22"/>
        </w:rPr>
        <w:t xml:space="preserve"> </w:t>
      </w:r>
    </w:p>
    <w:p w14:paraId="2B86189A" w14:textId="774D6836" w:rsidR="00E94046" w:rsidRPr="00AC5065" w:rsidRDefault="00E94046" w:rsidP="00E779B1">
      <w:pPr>
        <w:rPr>
          <w:rFonts w:ascii="Arial" w:eastAsiaTheme="minorEastAsia" w:hAnsi="Arial" w:cs="Arial"/>
          <w:color w:val="5A5A5A" w:themeColor="text1" w:themeTint="A5"/>
          <w:spacing w:val="15"/>
          <w:sz w:val="28"/>
          <w:szCs w:val="22"/>
        </w:rPr>
      </w:pPr>
      <w:r w:rsidRPr="00AC5065">
        <w:rPr>
          <w:rFonts w:ascii="Arial" w:hAnsi="Arial" w:cs="Arial"/>
          <w:iCs/>
          <w:noProof/>
          <w:sz w:val="16"/>
          <w:szCs w:val="16"/>
        </w:rPr>
        <mc:AlternateContent>
          <mc:Choice Requires="wps">
            <w:drawing>
              <wp:anchor distT="0" distB="0" distL="114300" distR="114300" simplePos="0" relativeHeight="251693568" behindDoc="0" locked="0" layoutInCell="1" allowOverlap="1" wp14:anchorId="362DE4F7" wp14:editId="6FA3CB49">
                <wp:simplePos x="0" y="0"/>
                <wp:positionH relativeFrom="margin">
                  <wp:align>left</wp:align>
                </wp:positionH>
                <wp:positionV relativeFrom="paragraph">
                  <wp:posOffset>105934</wp:posOffset>
                </wp:positionV>
                <wp:extent cx="9183370" cy="357505"/>
                <wp:effectExtent l="0" t="0" r="17780" b="23495"/>
                <wp:wrapNone/>
                <wp:docPr id="100" name="Rektangel 57"/>
                <wp:cNvGraphicFramePr/>
                <a:graphic xmlns:a="http://schemas.openxmlformats.org/drawingml/2006/main">
                  <a:graphicData uri="http://schemas.microsoft.com/office/word/2010/wordprocessingShape">
                    <wps:wsp>
                      <wps:cNvSpPr/>
                      <wps:spPr>
                        <a:xfrm>
                          <a:off x="0" y="0"/>
                          <a:ext cx="9183370" cy="357505"/>
                        </a:xfrm>
                        <a:prstGeom prst="rect">
                          <a:avLst/>
                        </a:prstGeom>
                        <a:solidFill>
                          <a:schemeClr val="bg1">
                            <a:lumMod val="8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E27C122" w14:textId="77777777" w:rsidR="0004699C" w:rsidRDefault="0004699C" w:rsidP="00E779B1">
                            <w:pPr>
                              <w:rPr>
                                <w:sz w:val="24"/>
                              </w:rPr>
                            </w:pPr>
                            <w:r>
                              <w:rPr>
                                <w:rFonts w:ascii="Arial" w:hAnsi="Arial" w:cs="Arial"/>
                                <w:b/>
                                <w:bCs/>
                                <w:color w:val="000000" w:themeColor="text1"/>
                                <w:kern w:val="24"/>
                                <w:sz w:val="16"/>
                                <w:szCs w:val="16"/>
                              </w:rPr>
                              <w:t>Requirement map file, CSV</w:t>
                            </w:r>
                          </w:p>
                          <w:p w14:paraId="66291FE6" w14:textId="0CED8A0B" w:rsidR="0004699C" w:rsidRDefault="0004699C" w:rsidP="00E779B1">
                            <w:r>
                              <w:rPr>
                                <w:rFonts w:ascii="Arial" w:hAnsi="Arial" w:cs="Arial"/>
                                <w:color w:val="000000" w:themeColor="text1"/>
                                <w:kern w:val="24"/>
                                <w:sz w:val="16"/>
                                <w:szCs w:val="16"/>
                              </w:rPr>
                              <w:t>UART_REQ_GENERAL, UART_REQ_GENERAL.A, UART_REQ_GENERAL.B,</w:t>
                            </w:r>
                            <w:r w:rsidRPr="00E779B1">
                              <w:rPr>
                                <w:rFonts w:ascii="Arial" w:hAnsi="Arial" w:cs="Arial"/>
                                <w:color w:val="000000" w:themeColor="text1"/>
                                <w:kern w:val="24"/>
                                <w:sz w:val="16"/>
                                <w:szCs w:val="16"/>
                              </w:rPr>
                              <w:t xml:space="preserve"> </w:t>
                            </w:r>
                            <w:r>
                              <w:rPr>
                                <w:rFonts w:ascii="Arial" w:hAnsi="Arial" w:cs="Arial"/>
                                <w:color w:val="000000" w:themeColor="text1"/>
                                <w:kern w:val="24"/>
                                <w:sz w:val="16"/>
                                <w:szCs w:val="16"/>
                              </w:rPr>
                              <w:t>UART_REQ_GENERAL.C, UART_REQ_GENERAL.D</w:t>
                            </w:r>
                          </w:p>
                        </w:txbxContent>
                      </wps:txbx>
                      <wps:bodyPr wrap="square" rtlCol="0" anchor="t" anchorCtr="0">
                        <a:noAutofit/>
                      </wps:bodyPr>
                    </wps:wsp>
                  </a:graphicData>
                </a:graphic>
                <wp14:sizeRelH relativeFrom="margin">
                  <wp14:pctWidth>0</wp14:pctWidth>
                </wp14:sizeRelH>
                <wp14:sizeRelV relativeFrom="margin">
                  <wp14:pctHeight>0</wp14:pctHeight>
                </wp14:sizeRelV>
              </wp:anchor>
            </w:drawing>
          </mc:Choice>
          <mc:Fallback>
            <w:pict>
              <v:rect w14:anchorId="362DE4F7" id="_x0000_s1033" style="position:absolute;margin-left:0;margin-top:8.35pt;width:723.1pt;height:28.15pt;z-index:25169356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" fillcolor="#d8d8d8 [2732]" strokecolor="black [3213]" strokeweight="1pt">
                <v:textbox>
                  <w:txbxContent>
                    <w:p w14:paraId="4E27C122" w14:textId="77777777" w:rsidR="0004699C" w:rsidRDefault="0004699C" w:rsidP="00E779B1">
                      <w:pPr>
                        <w:rPr>
                          <w:sz w:val="24"/>
                        </w:rPr>
                      </w:pPr>
                      <w:r>
                        <w:rPr>
                          <w:rFonts w:ascii="Arial" w:hAnsi="Arial" w:cs="Arial"/>
                          <w:b/>
                          <w:bCs/>
                          <w:color w:val="000000" w:themeColor="text1"/>
                          <w:kern w:val="24"/>
                          <w:sz w:val="16"/>
                          <w:szCs w:val="16"/>
                        </w:rPr>
                        <w:t>Requirement map file, CSV</w:t>
                      </w:r>
                    </w:p>
                    <w:p w14:paraId="66291FE6" w14:textId="0CED8A0B" w:rsidR="0004699C" w:rsidRDefault="0004699C" w:rsidP="00E779B1">
                      <w:r>
                        <w:rPr>
                          <w:rFonts w:ascii="Arial" w:hAnsi="Arial" w:cs="Arial"/>
                          <w:color w:val="000000" w:themeColor="text1"/>
                          <w:kern w:val="24"/>
                          <w:sz w:val="16"/>
                          <w:szCs w:val="16"/>
                        </w:rPr>
                        <w:t>UART_REQ_GENERAL, UART_REQ_GENERAL.A, UART_REQ_GENERAL.B,</w:t>
                      </w:r>
                      <w:r w:rsidRPr="00E779B1">
                        <w:rPr>
                          <w:rFonts w:ascii="Arial" w:hAnsi="Arial" w:cs="Arial"/>
                          <w:color w:val="000000" w:themeColor="text1"/>
                          <w:kern w:val="24"/>
                          <w:sz w:val="16"/>
                          <w:szCs w:val="16"/>
                        </w:rPr>
                        <w:t xml:space="preserve"> </w:t>
                      </w:r>
                      <w:r>
                        <w:rPr>
                          <w:rFonts w:ascii="Arial" w:hAnsi="Arial" w:cs="Arial"/>
                          <w:color w:val="000000" w:themeColor="text1"/>
                          <w:kern w:val="24"/>
                          <w:sz w:val="16"/>
                          <w:szCs w:val="16"/>
                        </w:rPr>
                        <w:t>UART_REQ_GENERAL.C, UART_REQ_GENERAL.D</w:t>
                      </w:r>
                    </w:p>
                  </w:txbxContent>
                </v:textbox>
                <w10:wrap anchorx="margin"/>
              </v:rect>
            </w:pict>
          </mc:Fallback>
        </mc:AlternateContent>
      </w:r>
    </w:p>
    <w:p w14:paraId="5BD21674" w14:textId="77777777" w:rsidR="00E94046" w:rsidRPr="00AC5065" w:rsidRDefault="00E94046" w:rsidP="00E779B1">
      <w:pPr>
        <w:rPr>
          <w:rFonts w:ascii="Arial" w:eastAsiaTheme="minorEastAsia" w:hAnsi="Arial" w:cs="Arial"/>
          <w:color w:val="5A5A5A" w:themeColor="text1" w:themeTint="A5"/>
          <w:spacing w:val="15"/>
          <w:sz w:val="28"/>
          <w:szCs w:val="22"/>
        </w:rPr>
      </w:pPr>
    </w:p>
    <w:p w14:paraId="7736B23D" w14:textId="79BAB078" w:rsidR="009475D6" w:rsidRPr="00AC5065" w:rsidRDefault="00E779B1" w:rsidP="00E779B1">
      <w:pPr>
        <w:rPr>
          <w:rFonts w:ascii="Arial" w:eastAsiaTheme="minorEastAsia" w:hAnsi="Arial" w:cs="Arial"/>
          <w:color w:val="5A5A5A" w:themeColor="text1" w:themeTint="A5"/>
          <w:spacing w:val="15"/>
          <w:sz w:val="28"/>
          <w:szCs w:val="22"/>
        </w:rPr>
      </w:pPr>
      <w:r w:rsidRPr="00AC5065">
        <w:rPr>
          <w:rFonts w:ascii="Arial" w:eastAsiaTheme="minorEastAsia" w:hAnsi="Arial" w:cs="Arial"/>
          <w:color w:val="5A5A5A" w:themeColor="text1" w:themeTint="A5"/>
          <w:spacing w:val="15"/>
          <w:sz w:val="28"/>
          <w:szCs w:val="22"/>
        </w:rPr>
        <w:t xml:space="preserve"> </w:t>
      </w:r>
    </w:p>
    <w:p w14:paraId="0A10DCAA" w14:textId="3A389ADB" w:rsidR="00E94046" w:rsidRPr="00AC66BE" w:rsidRDefault="00E94046" w:rsidP="00AC66BE">
      <w:pPr>
        <w:rPr>
          <w:rFonts w:ascii="Arial" w:eastAsiaTheme="minorEastAsia" w:hAnsi="Arial" w:cs="Arial"/>
        </w:rPr>
      </w:pPr>
      <w:r w:rsidRPr="00AC66BE">
        <w:rPr>
          <w:rFonts w:ascii="Arial" w:eastAsiaTheme="minorEastAsia" w:hAnsi="Arial" w:cs="Arial"/>
        </w:rPr>
        <w:t>As for the IP scenario this approach allows the report to show both the original requirement and its new sub-requirements.</w:t>
      </w:r>
    </w:p>
    <w:p w14:paraId="33D8C15B" w14:textId="1D08D7D9" w:rsidR="00E779B1" w:rsidRPr="00AC5065" w:rsidRDefault="00E779B1" w:rsidP="008461AF">
      <w:pPr>
        <w:pStyle w:val="Subtitle"/>
        <w:rPr>
          <w:rFonts w:ascii="Arial" w:hAnsi="Arial" w:cs="Arial"/>
          <w:sz w:val="28"/>
        </w:rPr>
      </w:pPr>
    </w:p>
    <w:p w14:paraId="1DF6D1D0" w14:textId="77777777" w:rsidR="00E779B1" w:rsidRPr="00AC5065" w:rsidRDefault="00E779B1" w:rsidP="008461AF">
      <w:pPr>
        <w:pStyle w:val="Subtitle"/>
        <w:rPr>
          <w:rFonts w:ascii="Arial" w:hAnsi="Arial" w:cs="Arial"/>
          <w:sz w:val="28"/>
        </w:rPr>
      </w:pPr>
    </w:p>
    <w:p w14:paraId="7F980958" w14:textId="48C24FC6" w:rsidR="00E779B1" w:rsidRPr="00AC5065" w:rsidRDefault="00E779B1">
      <w:pPr>
        <w:rPr>
          <w:rFonts w:ascii="Arial" w:eastAsiaTheme="minorEastAsia" w:hAnsi="Arial" w:cs="Arial"/>
          <w:color w:val="5A5A5A" w:themeColor="text1" w:themeTint="A5"/>
          <w:spacing w:val="15"/>
          <w:sz w:val="28"/>
          <w:szCs w:val="22"/>
        </w:rPr>
      </w:pPr>
    </w:p>
    <w:p w14:paraId="59A81A9E" w14:textId="5DC10C6D" w:rsidR="00744EFA" w:rsidRPr="00AC5065" w:rsidRDefault="00744EFA" w:rsidP="00744EFA">
      <w:pPr>
        <w:rPr>
          <w:rFonts w:ascii="Arial" w:hAnsi="Arial" w:cs="Arial"/>
        </w:rPr>
      </w:pPr>
    </w:p>
    <w:p w14:paraId="5206A284" w14:textId="77777777" w:rsidR="00C37C8D" w:rsidRPr="00AC5065" w:rsidRDefault="00C37C8D" w:rsidP="00744EFA">
      <w:pPr>
        <w:rPr>
          <w:rFonts w:ascii="Arial" w:hAnsi="Arial" w:cs="Arial"/>
        </w:rPr>
      </w:pPr>
    </w:p>
    <w:p w14:paraId="725703B9" w14:textId="77777777" w:rsidR="00123A0D" w:rsidRPr="00AC5065" w:rsidRDefault="00123A0D" w:rsidP="00744EFA">
      <w:pPr>
        <w:rPr>
          <w:rFonts w:ascii="Arial" w:hAnsi="Arial" w:cs="Arial"/>
        </w:rPr>
      </w:pPr>
    </w:p>
    <w:p w14:paraId="4D2CC709" w14:textId="77777777" w:rsidR="00E94046" w:rsidRPr="00AC5065" w:rsidRDefault="00E94046">
      <w:pPr>
        <w:rPr>
          <w:rFonts w:ascii="Arial" w:eastAsiaTheme="minorEastAsia" w:hAnsi="Arial" w:cs="Arial"/>
          <w:color w:val="5A5A5A" w:themeColor="text1" w:themeTint="A5"/>
          <w:spacing w:val="15"/>
          <w:sz w:val="28"/>
          <w:szCs w:val="22"/>
        </w:rPr>
      </w:pPr>
      <w:r w:rsidRPr="00AC5065">
        <w:rPr>
          <w:rFonts w:ascii="Arial" w:hAnsi="Arial" w:cs="Arial"/>
          <w:sz w:val="28"/>
        </w:rPr>
        <w:br w:type="page"/>
      </w:r>
    </w:p>
    <w:p w14:paraId="448EF797" w14:textId="617B2AFB" w:rsidR="008461AF" w:rsidRPr="00372E15" w:rsidRDefault="008461AF" w:rsidP="00DF6B44">
      <w:pPr>
        <w:pStyle w:val="Heading1"/>
      </w:pPr>
      <w:r w:rsidRPr="00372E15">
        <w:lastRenderedPageBreak/>
        <w:t>VHDL Package</w:t>
      </w:r>
    </w:p>
    <w:p w14:paraId="430E3DB7" w14:textId="11246D33" w:rsidR="00513020" w:rsidRPr="00AC5065" w:rsidRDefault="008461AF" w:rsidP="008461AF">
      <w:pPr>
        <w:rPr>
          <w:rFonts w:ascii="Arial" w:hAnsi="Arial" w:cs="Arial"/>
        </w:rPr>
      </w:pPr>
      <w:r w:rsidRPr="00AC5065">
        <w:rPr>
          <w:rFonts w:ascii="Arial" w:hAnsi="Arial" w:cs="Arial"/>
        </w:rPr>
        <w:t xml:space="preserve">A vital part of the </w:t>
      </w:r>
      <w:r w:rsidR="00145A8C" w:rsidRPr="00AC5065">
        <w:rPr>
          <w:rFonts w:ascii="Arial" w:hAnsi="Arial" w:cs="Arial"/>
        </w:rPr>
        <w:t>s</w:t>
      </w:r>
      <w:r w:rsidRPr="00AC5065">
        <w:rPr>
          <w:rFonts w:ascii="Arial" w:hAnsi="Arial" w:cs="Arial"/>
        </w:rPr>
        <w:t xml:space="preserve">pecification </w:t>
      </w:r>
      <w:r w:rsidR="00145A8C" w:rsidRPr="00AC5065">
        <w:rPr>
          <w:rFonts w:ascii="Arial" w:hAnsi="Arial" w:cs="Arial"/>
        </w:rPr>
        <w:t>coverage</w:t>
      </w:r>
      <w:r w:rsidRPr="00AC5065">
        <w:rPr>
          <w:rFonts w:ascii="Arial" w:hAnsi="Arial" w:cs="Arial"/>
        </w:rPr>
        <w:t xml:space="preserve"> concept is the VHDL testbench methods. These methods are described in </w:t>
      </w:r>
      <w:r w:rsidRPr="00AC5065">
        <w:rPr>
          <w:rFonts w:ascii="Arial" w:hAnsi="Arial" w:cs="Arial"/>
        </w:rPr>
        <w:fldChar w:fldCharType="begin"/>
      </w:r>
      <w:r w:rsidRPr="00AC5065">
        <w:rPr>
          <w:rFonts w:ascii="Arial" w:hAnsi="Arial" w:cs="Arial"/>
        </w:rPr>
        <w:instrText xml:space="preserve"> REF _Ref528655369 \h </w:instrText>
      </w:r>
      <w:r w:rsidR="00AC5065">
        <w:rPr>
          <w:rFonts w:ascii="Arial" w:hAnsi="Arial" w:cs="Arial"/>
        </w:rPr>
        <w:instrText xml:space="preserve"> \* MERGEFORMAT </w:instrText>
      </w:r>
      <w:r w:rsidRPr="00AC5065">
        <w:rPr>
          <w:rFonts w:ascii="Arial" w:hAnsi="Arial" w:cs="Arial"/>
        </w:rPr>
      </w:r>
      <w:r w:rsidRPr="00AC5065">
        <w:rPr>
          <w:rFonts w:ascii="Arial" w:hAnsi="Arial" w:cs="Arial"/>
        </w:rPr>
        <w:fldChar w:fldCharType="separate"/>
      </w:r>
      <w:ins w:id="171" w:author="Author">
        <w:r w:rsidR="0032430D" w:rsidRPr="00C02AC4">
          <w:rPr>
            <w:rFonts w:ascii="Arial" w:hAnsi="Arial" w:cs="Arial"/>
            <w:rPrChange w:id="172" w:author="Author">
              <w:rPr/>
            </w:rPrChange>
          </w:rPr>
          <w:t xml:space="preserve">Table </w:t>
        </w:r>
        <w:r w:rsidR="0032430D" w:rsidRPr="00C02AC4">
          <w:rPr>
            <w:rFonts w:ascii="Arial" w:hAnsi="Arial" w:cs="Arial"/>
            <w:noProof/>
            <w:rPrChange w:id="173" w:author="Author">
              <w:rPr>
                <w:noProof/>
              </w:rPr>
            </w:rPrChange>
          </w:rPr>
          <w:t>2</w:t>
        </w:r>
        <w:del w:id="174" w:author="Author">
          <w:r w:rsidR="00FC1287" w:rsidRPr="00FC1287" w:rsidDel="0032430D">
            <w:rPr>
              <w:rFonts w:ascii="Arial" w:hAnsi="Arial" w:cs="Arial"/>
              <w:rPrChange w:id="175" w:author="Author">
                <w:rPr/>
              </w:rPrChange>
            </w:rPr>
            <w:delText xml:space="preserve">Table </w:delText>
          </w:r>
          <w:r w:rsidR="00FC1287" w:rsidRPr="00FC1287" w:rsidDel="0032430D">
            <w:rPr>
              <w:rFonts w:ascii="Arial" w:hAnsi="Arial" w:cs="Arial"/>
              <w:noProof/>
              <w:rPrChange w:id="176" w:author="Author">
                <w:rPr>
                  <w:noProof/>
                </w:rPr>
              </w:rPrChange>
            </w:rPr>
            <w:delText>2</w:delText>
          </w:r>
        </w:del>
      </w:ins>
      <w:del w:id="177" w:author="Author">
        <w:r w:rsidR="006903BA" w:rsidRPr="006903BA" w:rsidDel="0032430D">
          <w:rPr>
            <w:rFonts w:ascii="Arial" w:hAnsi="Arial" w:cs="Arial"/>
          </w:rPr>
          <w:delText xml:space="preserve">Table </w:delText>
        </w:r>
        <w:r w:rsidR="006903BA" w:rsidRPr="006903BA" w:rsidDel="0032430D">
          <w:rPr>
            <w:rFonts w:ascii="Arial" w:hAnsi="Arial" w:cs="Arial"/>
            <w:noProof/>
          </w:rPr>
          <w:delText>2</w:delText>
        </w:r>
      </w:del>
      <w:r w:rsidRPr="00AC5065">
        <w:rPr>
          <w:rFonts w:ascii="Arial" w:hAnsi="Arial" w:cs="Arial"/>
        </w:rPr>
        <w:fldChar w:fldCharType="end"/>
      </w:r>
      <w:r w:rsidRPr="00AC5065">
        <w:rPr>
          <w:rFonts w:ascii="Arial" w:hAnsi="Arial" w:cs="Arial"/>
        </w:rPr>
        <w:t xml:space="preserve">. The methods are located inside the </w:t>
      </w:r>
      <w:proofErr w:type="spellStart"/>
      <w:r w:rsidRPr="00AC5065">
        <w:rPr>
          <w:rFonts w:ascii="Arial" w:hAnsi="Arial" w:cs="Arial"/>
          <w:i/>
        </w:rPr>
        <w:t>spec_</w:t>
      </w:r>
      <w:r w:rsidR="00145A8C" w:rsidRPr="00AC5065">
        <w:rPr>
          <w:rFonts w:ascii="Arial" w:hAnsi="Arial" w:cs="Arial"/>
          <w:i/>
        </w:rPr>
        <w:t>cov</w:t>
      </w:r>
      <w:r w:rsidRPr="00AC5065">
        <w:rPr>
          <w:rFonts w:ascii="Arial" w:hAnsi="Arial" w:cs="Arial"/>
          <w:i/>
        </w:rPr>
        <w:t>_</w:t>
      </w:r>
      <w:r w:rsidR="009D1022" w:rsidRPr="00AC5065">
        <w:rPr>
          <w:rFonts w:ascii="Arial" w:hAnsi="Arial" w:cs="Arial"/>
          <w:i/>
        </w:rPr>
        <w:t>pkg</w:t>
      </w:r>
      <w:r w:rsidRPr="00AC5065">
        <w:rPr>
          <w:rFonts w:ascii="Arial" w:hAnsi="Arial" w:cs="Arial"/>
          <w:i/>
        </w:rPr>
        <w:t>.vhd</w:t>
      </w:r>
      <w:proofErr w:type="spellEnd"/>
      <w:r w:rsidRPr="00AC5065">
        <w:rPr>
          <w:rFonts w:ascii="Arial" w:hAnsi="Arial" w:cs="Arial"/>
        </w:rPr>
        <w:t xml:space="preserve"> file in </w:t>
      </w:r>
      <w:r w:rsidR="00FA63D9" w:rsidRPr="00AC5065">
        <w:rPr>
          <w:rFonts w:ascii="Arial" w:hAnsi="Arial" w:cs="Arial"/>
        </w:rPr>
        <w:t xml:space="preserve">the </w:t>
      </w:r>
      <w:proofErr w:type="spellStart"/>
      <w:r w:rsidR="00FA63D9" w:rsidRPr="00AC5065">
        <w:rPr>
          <w:rFonts w:ascii="Arial" w:hAnsi="Arial" w:cs="Arial"/>
          <w:i/>
        </w:rPr>
        <w:t>src</w:t>
      </w:r>
      <w:proofErr w:type="spellEnd"/>
      <w:r w:rsidR="00FB10B8" w:rsidRPr="00AC5065">
        <w:rPr>
          <w:rFonts w:ascii="Arial" w:hAnsi="Arial" w:cs="Arial"/>
          <w:i/>
        </w:rPr>
        <w:t>/</w:t>
      </w:r>
      <w:r w:rsidR="00FA63D9" w:rsidRPr="00AC5065">
        <w:rPr>
          <w:rFonts w:ascii="Arial" w:hAnsi="Arial" w:cs="Arial"/>
        </w:rPr>
        <w:t xml:space="preserve"> directory of this VIP</w:t>
      </w:r>
      <w:r w:rsidRPr="00AC5065">
        <w:rPr>
          <w:rFonts w:ascii="Arial" w:hAnsi="Arial" w:cs="Arial"/>
        </w:rPr>
        <w:t xml:space="preserve">.  </w:t>
      </w:r>
    </w:p>
    <w:p w14:paraId="30AAC875" w14:textId="3DFEE059" w:rsidR="0022178E" w:rsidRDefault="0022178E" w:rsidP="00A51A4F">
      <w:pPr>
        <w:pStyle w:val="Heading2"/>
      </w:pPr>
      <w:bookmarkStart w:id="178" w:name="_Ref31800123"/>
      <w:r w:rsidRPr="00AC5065">
        <w:t>VHDL Methods Details</w:t>
      </w:r>
      <w:bookmarkEnd w:id="178"/>
    </w:p>
    <w:p w14:paraId="75F18FDE" w14:textId="77777777" w:rsidR="00A51A4F" w:rsidRPr="00A51A4F" w:rsidRDefault="00A51A4F" w:rsidP="00A51A4F"/>
    <w:tbl>
      <w:tblPr>
        <w:tblW w:w="5000" w:type="pct"/>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4A0" w:firstRow="1" w:lastRow="0" w:firstColumn="1" w:lastColumn="0" w:noHBand="0" w:noVBand="1"/>
      </w:tblPr>
      <w:tblGrid>
        <w:gridCol w:w="2520"/>
        <w:gridCol w:w="4561"/>
        <w:gridCol w:w="8042"/>
      </w:tblGrid>
      <w:tr w:rsidR="0022178E" w:rsidRPr="00AC5065" w14:paraId="584101F9" w14:textId="77777777" w:rsidTr="00E5108C">
        <w:tc>
          <w:tcPr>
            <w:tcW w:w="833" w:type="pct"/>
            <w:shd w:val="solid" w:color="000000" w:fill="FFFFFF"/>
          </w:tcPr>
          <w:p w14:paraId="22D8F990" w14:textId="77777777" w:rsidR="0022178E" w:rsidRPr="00AC5065" w:rsidRDefault="0022178E" w:rsidP="00C067BA">
            <w:pPr>
              <w:tabs>
                <w:tab w:val="left" w:pos="4820"/>
              </w:tabs>
              <w:rPr>
                <w:rFonts w:ascii="Arial" w:hAnsi="Arial" w:cs="Arial"/>
                <w:b/>
                <w:bCs/>
                <w:sz w:val="20"/>
              </w:rPr>
            </w:pPr>
            <w:r>
              <w:rPr>
                <w:rFonts w:ascii="Arial" w:hAnsi="Arial" w:cs="Arial"/>
                <w:b/>
                <w:bCs/>
                <w:sz w:val="20"/>
              </w:rPr>
              <w:t>Procedure</w:t>
            </w:r>
          </w:p>
        </w:tc>
        <w:tc>
          <w:tcPr>
            <w:tcW w:w="1508" w:type="pct"/>
            <w:shd w:val="solid" w:color="000000" w:fill="FFFFFF"/>
          </w:tcPr>
          <w:p w14:paraId="78EAC09B" w14:textId="77777777" w:rsidR="0022178E" w:rsidRPr="00AC5065" w:rsidRDefault="0022178E" w:rsidP="00C067BA">
            <w:pPr>
              <w:tabs>
                <w:tab w:val="left" w:pos="1877"/>
                <w:tab w:val="left" w:pos="4820"/>
              </w:tabs>
              <w:rPr>
                <w:rFonts w:ascii="Arial" w:hAnsi="Arial" w:cs="Arial"/>
                <w:b/>
                <w:bCs/>
                <w:sz w:val="20"/>
              </w:rPr>
            </w:pPr>
            <w:r w:rsidRPr="00AC5065">
              <w:rPr>
                <w:rFonts w:ascii="Arial" w:hAnsi="Arial" w:cs="Arial"/>
                <w:b/>
                <w:bCs/>
                <w:sz w:val="20"/>
              </w:rPr>
              <w:t>Parameters and examples</w:t>
            </w:r>
          </w:p>
        </w:tc>
        <w:tc>
          <w:tcPr>
            <w:tcW w:w="2659" w:type="pct"/>
            <w:shd w:val="solid" w:color="000000" w:fill="FFFFFF"/>
          </w:tcPr>
          <w:p w14:paraId="60EBFC75" w14:textId="77777777" w:rsidR="0022178E" w:rsidRPr="00AC5065" w:rsidRDefault="0022178E" w:rsidP="00C067BA">
            <w:pPr>
              <w:tabs>
                <w:tab w:val="left" w:pos="4820"/>
              </w:tabs>
              <w:rPr>
                <w:rFonts w:ascii="Arial" w:hAnsi="Arial" w:cs="Arial"/>
                <w:b/>
                <w:bCs/>
                <w:sz w:val="20"/>
              </w:rPr>
            </w:pPr>
            <w:r w:rsidRPr="00AC5065">
              <w:rPr>
                <w:rFonts w:ascii="Arial" w:hAnsi="Arial" w:cs="Arial"/>
                <w:b/>
                <w:bCs/>
                <w:sz w:val="20"/>
              </w:rPr>
              <w:t>Description</w:t>
            </w:r>
          </w:p>
        </w:tc>
      </w:tr>
      <w:tr w:rsidR="0022178E" w:rsidRPr="00AC5065" w14:paraId="2EDEC004" w14:textId="77777777" w:rsidTr="00E5108C">
        <w:tc>
          <w:tcPr>
            <w:tcW w:w="833" w:type="pct"/>
            <w:shd w:val="clear" w:color="auto" w:fill="auto"/>
          </w:tcPr>
          <w:p w14:paraId="50F595C2" w14:textId="77777777" w:rsidR="0022178E" w:rsidRPr="00413424" w:rsidRDefault="0022178E" w:rsidP="00C067BA">
            <w:pPr>
              <w:tabs>
                <w:tab w:val="left" w:pos="4820"/>
              </w:tabs>
              <w:spacing w:before="20" w:after="20" w:line="20" w:lineRule="atLeast"/>
              <w:rPr>
                <w:rFonts w:ascii="Arial" w:hAnsi="Arial" w:cs="Arial"/>
                <w:sz w:val="16"/>
                <w:szCs w:val="16"/>
              </w:rPr>
            </w:pPr>
            <w:proofErr w:type="spellStart"/>
            <w:r w:rsidRPr="00413424">
              <w:rPr>
                <w:rFonts w:ascii="Arial" w:hAnsi="Arial" w:cs="Arial"/>
                <w:sz w:val="16"/>
                <w:szCs w:val="16"/>
              </w:rPr>
              <w:t>initialize_req_</w:t>
            </w:r>
            <w:proofErr w:type="gramStart"/>
            <w:r w:rsidRPr="00413424">
              <w:rPr>
                <w:rFonts w:ascii="Arial" w:hAnsi="Arial" w:cs="Arial"/>
                <w:sz w:val="16"/>
                <w:szCs w:val="16"/>
              </w:rPr>
              <w:t>cov</w:t>
            </w:r>
            <w:proofErr w:type="spellEnd"/>
            <w:r w:rsidRPr="00413424">
              <w:rPr>
                <w:rFonts w:ascii="Arial" w:hAnsi="Arial" w:cs="Arial"/>
                <w:sz w:val="16"/>
                <w:szCs w:val="16"/>
              </w:rPr>
              <w:t>(</w:t>
            </w:r>
            <w:proofErr w:type="gramEnd"/>
            <w:r w:rsidRPr="00413424">
              <w:rPr>
                <w:rFonts w:ascii="Arial" w:hAnsi="Arial" w:cs="Arial"/>
                <w:sz w:val="16"/>
                <w:szCs w:val="16"/>
              </w:rPr>
              <w:t>)</w:t>
            </w:r>
          </w:p>
        </w:tc>
        <w:tc>
          <w:tcPr>
            <w:tcW w:w="1508" w:type="pct"/>
            <w:shd w:val="clear" w:color="auto" w:fill="auto"/>
          </w:tcPr>
          <w:p w14:paraId="7F7E96AC" w14:textId="3AEC9D46" w:rsidR="00CB1A6C" w:rsidRPr="008D3930" w:rsidRDefault="00CB1A6C" w:rsidP="00CB1A6C">
            <w:pPr>
              <w:tabs>
                <w:tab w:val="left" w:pos="914"/>
                <w:tab w:val="left" w:pos="2190"/>
                <w:tab w:val="left" w:pos="3469"/>
              </w:tabs>
              <w:spacing w:before="20" w:after="20" w:line="20" w:lineRule="atLeast"/>
              <w:rPr>
                <w:rFonts w:ascii="Arial" w:hAnsi="Arial" w:cs="Arial"/>
                <w:sz w:val="16"/>
                <w:szCs w:val="16"/>
              </w:rPr>
            </w:pPr>
            <w:r w:rsidRPr="008D3930">
              <w:rPr>
                <w:rFonts w:ascii="Arial" w:hAnsi="Arial" w:cs="Arial"/>
                <w:sz w:val="16"/>
                <w:szCs w:val="16"/>
              </w:rPr>
              <w:t xml:space="preserve">testcase (string), </w:t>
            </w:r>
            <w:proofErr w:type="spellStart"/>
            <w:r w:rsidRPr="008D3930">
              <w:rPr>
                <w:rFonts w:ascii="Arial" w:hAnsi="Arial" w:cs="Arial"/>
                <w:sz w:val="16"/>
                <w:szCs w:val="16"/>
              </w:rPr>
              <w:t>req</w:t>
            </w:r>
            <w:r w:rsidR="00467D52">
              <w:rPr>
                <w:rFonts w:ascii="Arial" w:hAnsi="Arial" w:cs="Arial"/>
                <w:sz w:val="16"/>
                <w:szCs w:val="16"/>
              </w:rPr>
              <w:t>_</w:t>
            </w:r>
            <w:r w:rsidRPr="008D3930">
              <w:rPr>
                <w:rFonts w:ascii="Arial" w:hAnsi="Arial" w:cs="Arial"/>
                <w:sz w:val="16"/>
                <w:szCs w:val="16"/>
              </w:rPr>
              <w:t>lis</w:t>
            </w:r>
            <w:r w:rsidR="00467D52">
              <w:rPr>
                <w:rFonts w:ascii="Arial" w:hAnsi="Arial" w:cs="Arial"/>
                <w:sz w:val="16"/>
                <w:szCs w:val="16"/>
              </w:rPr>
              <w:t>t_</w:t>
            </w:r>
            <w:r w:rsidRPr="008D3930">
              <w:rPr>
                <w:rFonts w:ascii="Arial" w:hAnsi="Arial" w:cs="Arial"/>
                <w:sz w:val="16"/>
                <w:szCs w:val="16"/>
              </w:rPr>
              <w:t>file</w:t>
            </w:r>
            <w:proofErr w:type="spellEnd"/>
            <w:r w:rsidRPr="008D3930">
              <w:rPr>
                <w:rFonts w:ascii="Arial" w:hAnsi="Arial" w:cs="Arial"/>
                <w:sz w:val="16"/>
                <w:szCs w:val="16"/>
              </w:rPr>
              <w:t xml:space="preserve"> (string), </w:t>
            </w:r>
            <w:proofErr w:type="spellStart"/>
            <w:r w:rsidR="004C40F1">
              <w:rPr>
                <w:rFonts w:ascii="Arial" w:hAnsi="Arial" w:cs="Arial"/>
                <w:sz w:val="16"/>
                <w:szCs w:val="16"/>
              </w:rPr>
              <w:t>partial</w:t>
            </w:r>
            <w:r w:rsidR="00467D52">
              <w:rPr>
                <w:rFonts w:ascii="Arial" w:hAnsi="Arial" w:cs="Arial"/>
                <w:sz w:val="16"/>
                <w:szCs w:val="16"/>
              </w:rPr>
              <w:t>_</w:t>
            </w:r>
            <w:r w:rsidR="004C40F1">
              <w:rPr>
                <w:rFonts w:ascii="Arial" w:hAnsi="Arial" w:cs="Arial"/>
                <w:sz w:val="16"/>
                <w:szCs w:val="16"/>
              </w:rPr>
              <w:t>cov</w:t>
            </w:r>
            <w:r w:rsidR="00467D52">
              <w:rPr>
                <w:rFonts w:ascii="Arial" w:hAnsi="Arial" w:cs="Arial"/>
                <w:sz w:val="16"/>
                <w:szCs w:val="16"/>
              </w:rPr>
              <w:t>_</w:t>
            </w:r>
            <w:r w:rsidRPr="008D3930">
              <w:rPr>
                <w:rFonts w:ascii="Arial" w:hAnsi="Arial" w:cs="Arial"/>
                <w:sz w:val="16"/>
                <w:szCs w:val="16"/>
              </w:rPr>
              <w:t>file</w:t>
            </w:r>
            <w:proofErr w:type="spellEnd"/>
            <w:r w:rsidRPr="008D3930">
              <w:rPr>
                <w:rFonts w:ascii="Arial" w:hAnsi="Arial" w:cs="Arial"/>
                <w:sz w:val="16"/>
                <w:szCs w:val="16"/>
              </w:rPr>
              <w:t xml:space="preserve"> (string)</w:t>
            </w:r>
          </w:p>
          <w:p w14:paraId="04BEBFC8" w14:textId="69CFBF14" w:rsidR="00CB1A6C" w:rsidRPr="008D3930" w:rsidRDefault="00CB1A6C" w:rsidP="00CB1A6C">
            <w:pPr>
              <w:tabs>
                <w:tab w:val="left" w:pos="914"/>
                <w:tab w:val="left" w:pos="2190"/>
                <w:tab w:val="left" w:pos="3469"/>
              </w:tabs>
              <w:spacing w:before="20" w:after="20" w:line="20" w:lineRule="atLeast"/>
              <w:rPr>
                <w:rFonts w:ascii="Arial" w:hAnsi="Arial" w:cs="Arial"/>
                <w:sz w:val="16"/>
                <w:szCs w:val="16"/>
              </w:rPr>
            </w:pPr>
            <w:r w:rsidRPr="008D3930">
              <w:rPr>
                <w:rFonts w:ascii="Arial" w:hAnsi="Arial" w:cs="Arial"/>
                <w:sz w:val="16"/>
                <w:szCs w:val="16"/>
              </w:rPr>
              <w:t xml:space="preserve">or </w:t>
            </w:r>
          </w:p>
          <w:p w14:paraId="2E1BF411" w14:textId="643E38E8" w:rsidR="00CB1A6C" w:rsidRPr="008D3930" w:rsidRDefault="00CB1A6C" w:rsidP="00CB1A6C">
            <w:pPr>
              <w:tabs>
                <w:tab w:val="left" w:pos="914"/>
                <w:tab w:val="left" w:pos="2190"/>
                <w:tab w:val="left" w:pos="3469"/>
              </w:tabs>
              <w:spacing w:before="20" w:after="20" w:line="20" w:lineRule="atLeast"/>
              <w:rPr>
                <w:rFonts w:ascii="Arial" w:hAnsi="Arial" w:cs="Arial"/>
                <w:sz w:val="16"/>
                <w:szCs w:val="16"/>
              </w:rPr>
            </w:pPr>
            <w:r w:rsidRPr="008D3930">
              <w:rPr>
                <w:rFonts w:ascii="Arial" w:hAnsi="Arial" w:cs="Arial"/>
                <w:sz w:val="16"/>
                <w:szCs w:val="16"/>
              </w:rPr>
              <w:t xml:space="preserve">testcase (string), </w:t>
            </w:r>
            <w:proofErr w:type="spellStart"/>
            <w:r w:rsidR="004C40F1">
              <w:rPr>
                <w:rFonts w:ascii="Arial" w:hAnsi="Arial" w:cs="Arial"/>
                <w:sz w:val="16"/>
                <w:szCs w:val="16"/>
              </w:rPr>
              <w:t>partial</w:t>
            </w:r>
            <w:r w:rsidR="00467D52">
              <w:rPr>
                <w:rFonts w:ascii="Arial" w:hAnsi="Arial" w:cs="Arial"/>
                <w:sz w:val="16"/>
                <w:szCs w:val="16"/>
              </w:rPr>
              <w:t>_</w:t>
            </w:r>
            <w:r w:rsidR="004C40F1">
              <w:rPr>
                <w:rFonts w:ascii="Arial" w:hAnsi="Arial" w:cs="Arial"/>
                <w:sz w:val="16"/>
                <w:szCs w:val="16"/>
              </w:rPr>
              <w:t>cov</w:t>
            </w:r>
            <w:r w:rsidR="00467D52">
              <w:rPr>
                <w:rFonts w:ascii="Arial" w:hAnsi="Arial" w:cs="Arial"/>
                <w:sz w:val="16"/>
                <w:szCs w:val="16"/>
              </w:rPr>
              <w:t>_</w:t>
            </w:r>
            <w:r w:rsidRPr="008D3930">
              <w:rPr>
                <w:rFonts w:ascii="Arial" w:hAnsi="Arial" w:cs="Arial"/>
                <w:sz w:val="16"/>
                <w:szCs w:val="16"/>
              </w:rPr>
              <w:t>file</w:t>
            </w:r>
            <w:proofErr w:type="spellEnd"/>
            <w:r w:rsidRPr="008D3930">
              <w:rPr>
                <w:rFonts w:ascii="Arial" w:hAnsi="Arial" w:cs="Arial"/>
                <w:sz w:val="16"/>
                <w:szCs w:val="16"/>
              </w:rPr>
              <w:t xml:space="preserve"> (string) </w:t>
            </w:r>
          </w:p>
          <w:p w14:paraId="3C48B872" w14:textId="453C1C71" w:rsidR="0022178E" w:rsidRPr="008D3930" w:rsidRDefault="0022178E" w:rsidP="00C067BA">
            <w:pPr>
              <w:tabs>
                <w:tab w:val="left" w:pos="914"/>
                <w:tab w:val="left" w:pos="2190"/>
                <w:tab w:val="left" w:pos="3469"/>
              </w:tabs>
              <w:spacing w:before="20" w:after="20" w:line="20" w:lineRule="atLeast"/>
              <w:rPr>
                <w:rFonts w:ascii="Arial" w:hAnsi="Arial" w:cs="Arial"/>
                <w:sz w:val="16"/>
                <w:szCs w:val="16"/>
              </w:rPr>
            </w:pPr>
            <w:r w:rsidRPr="008D3930">
              <w:rPr>
                <w:rFonts w:ascii="Arial" w:hAnsi="Arial" w:cs="Arial"/>
                <w:sz w:val="16"/>
                <w:szCs w:val="16"/>
              </w:rPr>
              <w:t xml:space="preserve"> </w:t>
            </w:r>
          </w:p>
          <w:p w14:paraId="4CD8B75E" w14:textId="2148D307" w:rsidR="0022178E" w:rsidRPr="008D3930" w:rsidRDefault="0022178E" w:rsidP="00C067BA">
            <w:pPr>
              <w:tabs>
                <w:tab w:val="left" w:pos="776"/>
                <w:tab w:val="left" w:pos="1627"/>
                <w:tab w:val="left" w:pos="3436"/>
                <w:tab w:val="left" w:pos="4820"/>
              </w:tabs>
              <w:spacing w:before="20" w:after="20" w:line="20" w:lineRule="atLeast"/>
              <w:rPr>
                <w:rFonts w:ascii="Arial" w:hAnsi="Arial" w:cs="Arial"/>
                <w:sz w:val="16"/>
                <w:szCs w:val="16"/>
              </w:rPr>
            </w:pPr>
            <w:r w:rsidRPr="008D3930">
              <w:rPr>
                <w:rFonts w:ascii="Arial" w:hAnsi="Arial" w:cs="Arial"/>
                <w:b/>
                <w:sz w:val="16"/>
                <w:szCs w:val="16"/>
              </w:rPr>
              <w:t>Examples</w:t>
            </w:r>
            <w:r w:rsidRPr="008D3930">
              <w:rPr>
                <w:rFonts w:ascii="Arial" w:hAnsi="Arial" w:cs="Arial"/>
                <w:b/>
                <w:sz w:val="16"/>
                <w:szCs w:val="16"/>
              </w:rPr>
              <w:br/>
            </w:r>
            <w:proofErr w:type="spellStart"/>
            <w:r w:rsidRPr="008D3930">
              <w:rPr>
                <w:rFonts w:ascii="Arial" w:hAnsi="Arial" w:cs="Arial"/>
                <w:sz w:val="16"/>
                <w:szCs w:val="16"/>
              </w:rPr>
              <w:t>initialize_req_</w:t>
            </w:r>
            <w:proofErr w:type="gramStart"/>
            <w:r w:rsidRPr="008D3930">
              <w:rPr>
                <w:rFonts w:ascii="Arial" w:hAnsi="Arial" w:cs="Arial"/>
                <w:sz w:val="16"/>
                <w:szCs w:val="16"/>
              </w:rPr>
              <w:t>cov</w:t>
            </w:r>
            <w:proofErr w:type="spellEnd"/>
            <w:r w:rsidRPr="008D3930">
              <w:rPr>
                <w:rFonts w:ascii="Arial" w:hAnsi="Arial" w:cs="Arial"/>
                <w:sz w:val="16"/>
                <w:szCs w:val="16"/>
              </w:rPr>
              <w:t>(</w:t>
            </w:r>
            <w:proofErr w:type="gramEnd"/>
            <w:r w:rsidRPr="008D3930">
              <w:rPr>
                <w:rFonts w:ascii="Arial" w:hAnsi="Arial" w:cs="Arial"/>
                <w:sz w:val="16"/>
                <w:szCs w:val="16"/>
              </w:rPr>
              <w:t>“T</w:t>
            </w:r>
            <w:r w:rsidR="00782330">
              <w:rPr>
                <w:rFonts w:ascii="Arial" w:hAnsi="Arial" w:cs="Arial"/>
                <w:sz w:val="16"/>
                <w:szCs w:val="16"/>
              </w:rPr>
              <w:t>C</w:t>
            </w:r>
            <w:r w:rsidRPr="008D3930">
              <w:rPr>
                <w:rFonts w:ascii="Arial" w:hAnsi="Arial" w:cs="Arial"/>
                <w:sz w:val="16"/>
                <w:szCs w:val="16"/>
              </w:rPr>
              <w:t>_UART_9k6”, “c:/</w:t>
            </w:r>
            <w:proofErr w:type="spellStart"/>
            <w:r w:rsidRPr="008D3930">
              <w:rPr>
                <w:rFonts w:ascii="Arial" w:hAnsi="Arial" w:cs="Arial"/>
                <w:sz w:val="16"/>
                <w:szCs w:val="16"/>
              </w:rPr>
              <w:t>my_folder</w:t>
            </w:r>
            <w:proofErr w:type="spellEnd"/>
            <w:r w:rsidRPr="008D3930">
              <w:rPr>
                <w:rFonts w:ascii="Arial" w:hAnsi="Arial" w:cs="Arial"/>
                <w:sz w:val="16"/>
                <w:szCs w:val="16"/>
              </w:rPr>
              <w:t>/requirements.csv”, “./cov_9k6.csv");</w:t>
            </w:r>
          </w:p>
          <w:p w14:paraId="1E873E55" w14:textId="01D4761F" w:rsidR="0022178E" w:rsidRPr="008D3930" w:rsidDel="001F673A" w:rsidRDefault="0022178E" w:rsidP="00C067BA">
            <w:pPr>
              <w:tabs>
                <w:tab w:val="left" w:pos="776"/>
                <w:tab w:val="left" w:pos="1627"/>
                <w:tab w:val="left" w:pos="3436"/>
                <w:tab w:val="left" w:pos="4820"/>
              </w:tabs>
              <w:spacing w:before="20" w:after="20" w:line="20" w:lineRule="atLeast"/>
              <w:rPr>
                <w:del w:id="179" w:author="Author"/>
                <w:rFonts w:ascii="Arial" w:hAnsi="Arial" w:cs="Arial"/>
                <w:sz w:val="16"/>
                <w:szCs w:val="16"/>
              </w:rPr>
            </w:pPr>
            <w:proofErr w:type="spellStart"/>
            <w:r w:rsidRPr="008D3930">
              <w:rPr>
                <w:rFonts w:ascii="Arial" w:hAnsi="Arial" w:cs="Arial"/>
                <w:sz w:val="16"/>
                <w:szCs w:val="16"/>
              </w:rPr>
              <w:t>initialize_req_</w:t>
            </w:r>
            <w:proofErr w:type="gramStart"/>
            <w:r w:rsidRPr="008D3930">
              <w:rPr>
                <w:rFonts w:ascii="Arial" w:hAnsi="Arial" w:cs="Arial"/>
                <w:sz w:val="16"/>
                <w:szCs w:val="16"/>
              </w:rPr>
              <w:t>cov</w:t>
            </w:r>
            <w:proofErr w:type="spellEnd"/>
            <w:r w:rsidRPr="008D3930">
              <w:rPr>
                <w:rFonts w:ascii="Arial" w:hAnsi="Arial" w:cs="Arial"/>
                <w:sz w:val="16"/>
                <w:szCs w:val="16"/>
              </w:rPr>
              <w:t>(</w:t>
            </w:r>
            <w:proofErr w:type="gramEnd"/>
            <w:r w:rsidRPr="008D3930">
              <w:rPr>
                <w:rFonts w:ascii="Arial" w:hAnsi="Arial" w:cs="Arial"/>
                <w:sz w:val="16"/>
                <w:szCs w:val="16"/>
              </w:rPr>
              <w:t>“T</w:t>
            </w:r>
            <w:r w:rsidR="00782330">
              <w:rPr>
                <w:rFonts w:ascii="Arial" w:hAnsi="Arial" w:cs="Arial"/>
                <w:sz w:val="16"/>
                <w:szCs w:val="16"/>
              </w:rPr>
              <w:t>C</w:t>
            </w:r>
            <w:r w:rsidRPr="008D3930">
              <w:rPr>
                <w:rFonts w:ascii="Arial" w:hAnsi="Arial" w:cs="Arial"/>
                <w:sz w:val="16"/>
                <w:szCs w:val="16"/>
              </w:rPr>
              <w:t>_UART_9k6”, “requirements.csv”, “cov_9k6.csv");</w:t>
            </w:r>
          </w:p>
          <w:p w14:paraId="30FF75B4" w14:textId="77777777" w:rsidR="0022178E" w:rsidRPr="008D3930" w:rsidRDefault="0022178E" w:rsidP="00C067BA">
            <w:pPr>
              <w:tabs>
                <w:tab w:val="left" w:pos="776"/>
                <w:tab w:val="left" w:pos="1627"/>
                <w:tab w:val="left" w:pos="3436"/>
                <w:tab w:val="left" w:pos="4820"/>
              </w:tabs>
              <w:spacing w:before="20" w:after="20" w:line="20" w:lineRule="atLeast"/>
              <w:rPr>
                <w:rFonts w:ascii="Arial" w:hAnsi="Arial" w:cs="Arial"/>
                <w:sz w:val="16"/>
                <w:szCs w:val="16"/>
              </w:rPr>
            </w:pPr>
          </w:p>
        </w:tc>
        <w:tc>
          <w:tcPr>
            <w:tcW w:w="2659" w:type="pct"/>
            <w:shd w:val="clear" w:color="auto" w:fill="auto"/>
          </w:tcPr>
          <w:p w14:paraId="53534B16" w14:textId="61E25DD2" w:rsidR="0022178E" w:rsidRPr="008D3930" w:rsidRDefault="0022178E" w:rsidP="00C067BA">
            <w:pPr>
              <w:tabs>
                <w:tab w:val="left" w:pos="4820"/>
              </w:tabs>
              <w:spacing w:before="20" w:after="20" w:line="20" w:lineRule="atLeast"/>
              <w:rPr>
                <w:rFonts w:ascii="Arial" w:hAnsi="Arial" w:cs="Arial"/>
                <w:sz w:val="16"/>
                <w:szCs w:val="16"/>
              </w:rPr>
            </w:pPr>
            <w:r w:rsidRPr="008D3930">
              <w:rPr>
                <w:rFonts w:ascii="Arial" w:hAnsi="Arial" w:cs="Arial"/>
                <w:sz w:val="16"/>
                <w:szCs w:val="16"/>
              </w:rPr>
              <w:t xml:space="preserve">Starts the requirement coverage process in a testcase. </w:t>
            </w:r>
          </w:p>
          <w:p w14:paraId="44362F49" w14:textId="77777777" w:rsidR="00CB1A6C" w:rsidRPr="008D3930" w:rsidRDefault="00CB1A6C" w:rsidP="00C067BA">
            <w:pPr>
              <w:tabs>
                <w:tab w:val="left" w:pos="4820"/>
              </w:tabs>
              <w:spacing w:before="20" w:after="20" w:line="20" w:lineRule="atLeast"/>
              <w:rPr>
                <w:rFonts w:ascii="Arial" w:hAnsi="Arial" w:cs="Arial"/>
                <w:sz w:val="16"/>
                <w:szCs w:val="16"/>
              </w:rPr>
            </w:pPr>
          </w:p>
          <w:p w14:paraId="37F819DE" w14:textId="4D07C3A8" w:rsidR="00287367" w:rsidRPr="008D3930" w:rsidRDefault="0022178E" w:rsidP="00C067BA">
            <w:pPr>
              <w:tabs>
                <w:tab w:val="left" w:pos="4820"/>
              </w:tabs>
              <w:spacing w:before="20" w:after="20" w:line="20" w:lineRule="atLeast"/>
              <w:rPr>
                <w:rFonts w:ascii="Arial" w:hAnsi="Arial" w:cs="Arial"/>
                <w:sz w:val="16"/>
                <w:szCs w:val="16"/>
              </w:rPr>
            </w:pPr>
            <w:r w:rsidRPr="008D3930">
              <w:rPr>
                <w:rFonts w:ascii="Arial" w:hAnsi="Arial" w:cs="Arial"/>
                <w:sz w:val="16"/>
                <w:szCs w:val="16"/>
              </w:rPr>
              <w:t xml:space="preserve">The requirement list file is optional, </w:t>
            </w:r>
            <w:r w:rsidR="00287367" w:rsidRPr="008D3930">
              <w:rPr>
                <w:rFonts w:ascii="Arial" w:hAnsi="Arial" w:cs="Arial"/>
                <w:sz w:val="16"/>
                <w:szCs w:val="16"/>
              </w:rPr>
              <w:t xml:space="preserve">but without it </w:t>
            </w:r>
            <w:r w:rsidR="00E07112">
              <w:rPr>
                <w:rFonts w:ascii="Arial" w:hAnsi="Arial" w:cs="Arial"/>
                <w:sz w:val="16"/>
                <w:szCs w:val="16"/>
              </w:rPr>
              <w:t xml:space="preserve">the </w:t>
            </w:r>
            <w:r w:rsidR="00287367" w:rsidRPr="008D3930">
              <w:rPr>
                <w:rFonts w:ascii="Arial" w:hAnsi="Arial" w:cs="Arial"/>
                <w:sz w:val="16"/>
                <w:szCs w:val="16"/>
              </w:rPr>
              <w:t xml:space="preserve">specification coverage is of course not possible and run_spec_cov.py </w:t>
            </w:r>
            <w:r w:rsidR="00421AAD">
              <w:rPr>
                <w:rFonts w:ascii="Arial" w:hAnsi="Arial" w:cs="Arial"/>
                <w:sz w:val="16"/>
                <w:szCs w:val="16"/>
              </w:rPr>
              <w:t xml:space="preserve">shall </w:t>
            </w:r>
            <w:r w:rsidR="00287367" w:rsidRPr="008D3930">
              <w:rPr>
                <w:rFonts w:ascii="Arial" w:hAnsi="Arial" w:cs="Arial"/>
                <w:sz w:val="16"/>
                <w:szCs w:val="16"/>
              </w:rPr>
              <w:t>not be executed.</w:t>
            </w:r>
          </w:p>
          <w:p w14:paraId="38E7C78A" w14:textId="1CB3A107" w:rsidR="0022178E" w:rsidRPr="008D3930" w:rsidRDefault="0022178E" w:rsidP="00C067BA">
            <w:pPr>
              <w:tabs>
                <w:tab w:val="left" w:pos="4820"/>
              </w:tabs>
              <w:spacing w:before="20" w:after="20" w:line="20" w:lineRule="atLeast"/>
              <w:rPr>
                <w:rFonts w:ascii="Arial" w:hAnsi="Arial" w:cs="Arial"/>
                <w:sz w:val="16"/>
                <w:szCs w:val="16"/>
              </w:rPr>
            </w:pPr>
            <w:r w:rsidRPr="008D3930">
              <w:rPr>
                <w:rFonts w:ascii="Arial" w:hAnsi="Arial" w:cs="Arial"/>
                <w:sz w:val="16"/>
                <w:szCs w:val="16"/>
              </w:rPr>
              <w:br/>
              <w:t xml:space="preserve">The </w:t>
            </w:r>
            <w:proofErr w:type="spellStart"/>
            <w:r w:rsidR="000F2DBA">
              <w:rPr>
                <w:rFonts w:ascii="Arial" w:hAnsi="Arial" w:cs="Arial"/>
                <w:sz w:val="16"/>
                <w:szCs w:val="16"/>
              </w:rPr>
              <w:t>partial</w:t>
            </w:r>
            <w:r w:rsidRPr="008D3930">
              <w:rPr>
                <w:rFonts w:ascii="Arial" w:hAnsi="Arial" w:cs="Arial"/>
                <w:sz w:val="16"/>
                <w:szCs w:val="16"/>
              </w:rPr>
              <w:t>_coverage_file</w:t>
            </w:r>
            <w:proofErr w:type="spellEnd"/>
            <w:r w:rsidRPr="008D3930">
              <w:rPr>
                <w:rFonts w:ascii="Arial" w:hAnsi="Arial" w:cs="Arial"/>
                <w:sz w:val="16"/>
                <w:szCs w:val="16"/>
              </w:rPr>
              <w:t xml:space="preserve"> is </w:t>
            </w:r>
            <w:r w:rsidR="006A1C99">
              <w:rPr>
                <w:rFonts w:ascii="Arial" w:hAnsi="Arial" w:cs="Arial"/>
                <w:sz w:val="16"/>
                <w:szCs w:val="16"/>
              </w:rPr>
              <w:t>created</w:t>
            </w:r>
            <w:r w:rsidRPr="008D3930">
              <w:rPr>
                <w:rFonts w:ascii="Arial" w:hAnsi="Arial" w:cs="Arial"/>
                <w:sz w:val="16"/>
                <w:szCs w:val="16"/>
              </w:rPr>
              <w:t xml:space="preserve"> – and the header is written with NOTE, Testcase-</w:t>
            </w:r>
            <w:proofErr w:type="gramStart"/>
            <w:r w:rsidRPr="008D3930">
              <w:rPr>
                <w:rFonts w:ascii="Arial" w:hAnsi="Arial" w:cs="Arial"/>
                <w:sz w:val="16"/>
                <w:szCs w:val="16"/>
              </w:rPr>
              <w:t>name</w:t>
            </w:r>
            <w:proofErr w:type="gramEnd"/>
            <w:r w:rsidR="006A1C99">
              <w:rPr>
                <w:rFonts w:ascii="Arial" w:hAnsi="Arial" w:cs="Arial"/>
                <w:sz w:val="16"/>
                <w:szCs w:val="16"/>
              </w:rPr>
              <w:t xml:space="preserve"> and</w:t>
            </w:r>
            <w:r w:rsidRPr="008D3930">
              <w:rPr>
                <w:rFonts w:ascii="Arial" w:hAnsi="Arial" w:cs="Arial"/>
                <w:sz w:val="16"/>
                <w:szCs w:val="16"/>
              </w:rPr>
              <w:t xml:space="preserve"> </w:t>
            </w:r>
            <w:r w:rsidR="00957F50" w:rsidRPr="008D3930">
              <w:rPr>
                <w:rFonts w:ascii="Arial" w:hAnsi="Arial" w:cs="Arial"/>
                <w:sz w:val="16"/>
                <w:szCs w:val="16"/>
              </w:rPr>
              <w:t>Delimiter</w:t>
            </w:r>
            <w:r w:rsidR="006A1C99">
              <w:rPr>
                <w:rFonts w:ascii="Arial" w:hAnsi="Arial" w:cs="Arial"/>
                <w:sz w:val="16"/>
                <w:szCs w:val="16"/>
              </w:rPr>
              <w:t xml:space="preserve"> on the first three lines. If file already exists, it will be overwritten.</w:t>
            </w:r>
          </w:p>
        </w:tc>
      </w:tr>
      <w:tr w:rsidR="00E5108C" w:rsidRPr="00AC5065" w14:paraId="3E4D2ADA" w14:textId="77777777" w:rsidTr="00E5108C">
        <w:tc>
          <w:tcPr>
            <w:tcW w:w="833" w:type="pct"/>
            <w:shd w:val="clear" w:color="auto" w:fill="auto"/>
          </w:tcPr>
          <w:p w14:paraId="6BCECA4D" w14:textId="12684C7C" w:rsidR="00E5108C" w:rsidRPr="00413424" w:rsidRDefault="00E5108C" w:rsidP="00E5108C">
            <w:pPr>
              <w:tabs>
                <w:tab w:val="left" w:pos="4820"/>
              </w:tabs>
              <w:spacing w:before="20" w:after="20" w:line="20" w:lineRule="atLeast"/>
              <w:rPr>
                <w:rFonts w:ascii="Arial" w:hAnsi="Arial" w:cs="Arial"/>
                <w:sz w:val="16"/>
                <w:szCs w:val="16"/>
              </w:rPr>
            </w:pPr>
            <w:proofErr w:type="spellStart"/>
            <w:r>
              <w:rPr>
                <w:rFonts w:ascii="Arial" w:hAnsi="Arial" w:cs="Arial"/>
                <w:sz w:val="16"/>
                <w:szCs w:val="16"/>
              </w:rPr>
              <w:t>tick_off</w:t>
            </w:r>
            <w:r w:rsidRPr="00413424">
              <w:rPr>
                <w:rFonts w:ascii="Arial" w:hAnsi="Arial" w:cs="Arial"/>
                <w:sz w:val="16"/>
                <w:szCs w:val="16"/>
              </w:rPr>
              <w:t>_req_</w:t>
            </w:r>
            <w:proofErr w:type="gramStart"/>
            <w:r w:rsidRPr="00413424">
              <w:rPr>
                <w:rFonts w:ascii="Arial" w:hAnsi="Arial" w:cs="Arial"/>
                <w:sz w:val="16"/>
                <w:szCs w:val="16"/>
              </w:rPr>
              <w:t>cov</w:t>
            </w:r>
            <w:proofErr w:type="spellEnd"/>
            <w:r w:rsidRPr="00413424">
              <w:rPr>
                <w:rFonts w:ascii="Arial" w:hAnsi="Arial" w:cs="Arial"/>
                <w:sz w:val="16"/>
                <w:szCs w:val="16"/>
              </w:rPr>
              <w:t>(</w:t>
            </w:r>
            <w:proofErr w:type="gramEnd"/>
            <w:r w:rsidRPr="00413424">
              <w:rPr>
                <w:rFonts w:ascii="Arial" w:hAnsi="Arial" w:cs="Arial"/>
                <w:sz w:val="16"/>
                <w:szCs w:val="16"/>
              </w:rPr>
              <w:t>)</w:t>
            </w:r>
          </w:p>
        </w:tc>
        <w:tc>
          <w:tcPr>
            <w:tcW w:w="1508" w:type="pct"/>
            <w:shd w:val="clear" w:color="auto" w:fill="auto"/>
          </w:tcPr>
          <w:p w14:paraId="464ADFA7" w14:textId="77777777" w:rsidR="00E5108C" w:rsidRDefault="00E5108C" w:rsidP="00E5108C">
            <w:pPr>
              <w:tabs>
                <w:tab w:val="left" w:pos="776"/>
                <w:tab w:val="left" w:pos="1627"/>
                <w:tab w:val="left" w:pos="4820"/>
              </w:tabs>
              <w:spacing w:before="20" w:after="20" w:line="20" w:lineRule="atLeast"/>
              <w:rPr>
                <w:rFonts w:ascii="Arial" w:hAnsi="Arial" w:cs="Arial"/>
                <w:sz w:val="16"/>
                <w:szCs w:val="16"/>
              </w:rPr>
            </w:pPr>
            <w:r w:rsidRPr="00413424">
              <w:rPr>
                <w:rFonts w:ascii="Arial" w:hAnsi="Arial" w:cs="Arial"/>
                <w:sz w:val="16"/>
                <w:szCs w:val="16"/>
              </w:rPr>
              <w:t xml:space="preserve">requirement(string) </w:t>
            </w:r>
            <w:del w:id="180" w:author="Author">
              <w:r w:rsidRPr="00413424" w:rsidDel="001F673A">
                <w:rPr>
                  <w:rFonts w:ascii="Arial" w:hAnsi="Arial" w:cs="Arial"/>
                  <w:sz w:val="16"/>
                  <w:szCs w:val="16"/>
                </w:rPr>
                <w:delText xml:space="preserve">[, testcase(string)] </w:delText>
              </w:r>
            </w:del>
            <w:r w:rsidRPr="00413424">
              <w:rPr>
                <w:rFonts w:ascii="Arial" w:hAnsi="Arial" w:cs="Arial"/>
                <w:sz w:val="16"/>
                <w:szCs w:val="16"/>
              </w:rPr>
              <w:t xml:space="preserve">[, </w:t>
            </w:r>
            <w:proofErr w:type="spellStart"/>
            <w:r>
              <w:rPr>
                <w:rFonts w:ascii="Arial" w:hAnsi="Arial" w:cs="Arial"/>
                <w:sz w:val="16"/>
                <w:szCs w:val="16"/>
              </w:rPr>
              <w:t>test_status</w:t>
            </w:r>
            <w:proofErr w:type="spellEnd"/>
            <w:r w:rsidRPr="00413424">
              <w:rPr>
                <w:rFonts w:ascii="Arial" w:hAnsi="Arial" w:cs="Arial"/>
                <w:sz w:val="16"/>
                <w:szCs w:val="16"/>
              </w:rPr>
              <w:t>(</w:t>
            </w:r>
            <w:proofErr w:type="spellStart"/>
            <w:r>
              <w:rPr>
                <w:rFonts w:ascii="Arial" w:hAnsi="Arial" w:cs="Arial"/>
                <w:sz w:val="16"/>
                <w:szCs w:val="16"/>
              </w:rPr>
              <w:t>t_test_status</w:t>
            </w:r>
            <w:proofErr w:type="spellEnd"/>
            <w:r w:rsidRPr="00413424">
              <w:rPr>
                <w:rFonts w:ascii="Arial" w:hAnsi="Arial" w:cs="Arial"/>
                <w:sz w:val="16"/>
                <w:szCs w:val="16"/>
              </w:rPr>
              <w:t>)</w:t>
            </w:r>
            <w:r>
              <w:rPr>
                <w:rFonts w:ascii="Arial" w:hAnsi="Arial" w:cs="Arial"/>
                <w:sz w:val="16"/>
                <w:szCs w:val="16"/>
              </w:rPr>
              <w:t>]</w:t>
            </w:r>
            <w:r>
              <w:rPr>
                <w:rFonts w:ascii="Arial" w:hAnsi="Arial" w:cs="Arial"/>
                <w:sz w:val="16"/>
                <w:szCs w:val="16"/>
              </w:rPr>
              <w:br/>
              <w:t>or</w:t>
            </w:r>
          </w:p>
          <w:p w14:paraId="4172E2C2" w14:textId="77777777" w:rsidR="00E5108C" w:rsidRPr="00413424" w:rsidRDefault="00E5108C" w:rsidP="00E5108C">
            <w:pPr>
              <w:tabs>
                <w:tab w:val="left" w:pos="776"/>
                <w:tab w:val="left" w:pos="1627"/>
                <w:tab w:val="left" w:pos="4820"/>
              </w:tabs>
              <w:spacing w:before="20" w:after="20" w:line="20" w:lineRule="atLeast"/>
              <w:rPr>
                <w:rFonts w:ascii="Arial" w:hAnsi="Arial" w:cs="Arial"/>
                <w:sz w:val="16"/>
                <w:szCs w:val="16"/>
              </w:rPr>
            </w:pPr>
            <w:r w:rsidRPr="00413424">
              <w:rPr>
                <w:rFonts w:ascii="Arial" w:hAnsi="Arial" w:cs="Arial"/>
                <w:sz w:val="16"/>
                <w:szCs w:val="16"/>
              </w:rPr>
              <w:t>requirement(string) [,</w:t>
            </w:r>
            <w:del w:id="181" w:author="Author">
              <w:r w:rsidRPr="00413424" w:rsidDel="001F673A">
                <w:rPr>
                  <w:rFonts w:ascii="Arial" w:hAnsi="Arial" w:cs="Arial"/>
                  <w:sz w:val="16"/>
                  <w:szCs w:val="16"/>
                </w:rPr>
                <w:delText xml:space="preserve"> </w:delText>
              </w:r>
            </w:del>
            <w:ins w:id="182" w:author="Author">
              <w:r>
                <w:rPr>
                  <w:rFonts w:ascii="Arial" w:hAnsi="Arial" w:cs="Arial"/>
                  <w:sz w:val="16"/>
                  <w:szCs w:val="16"/>
                </w:rPr>
                <w:t xml:space="preserve"> </w:t>
              </w:r>
            </w:ins>
            <w:del w:id="183" w:author="Author">
              <w:r w:rsidRPr="00413424" w:rsidDel="001F673A">
                <w:rPr>
                  <w:rFonts w:ascii="Arial" w:hAnsi="Arial" w:cs="Arial"/>
                  <w:sz w:val="16"/>
                  <w:szCs w:val="16"/>
                </w:rPr>
                <w:delText xml:space="preserve">testcase(string)], </w:delText>
              </w:r>
            </w:del>
            <w:proofErr w:type="spellStart"/>
            <w:r>
              <w:rPr>
                <w:rFonts w:ascii="Arial" w:hAnsi="Arial" w:cs="Arial"/>
                <w:sz w:val="16"/>
                <w:szCs w:val="16"/>
              </w:rPr>
              <w:t>test_status</w:t>
            </w:r>
            <w:proofErr w:type="spellEnd"/>
            <w:r w:rsidRPr="00413424">
              <w:rPr>
                <w:rFonts w:ascii="Arial" w:hAnsi="Arial" w:cs="Arial"/>
                <w:sz w:val="16"/>
                <w:szCs w:val="16"/>
              </w:rPr>
              <w:t>(</w:t>
            </w:r>
            <w:proofErr w:type="spellStart"/>
            <w:r>
              <w:rPr>
                <w:rFonts w:ascii="Arial" w:hAnsi="Arial" w:cs="Arial"/>
                <w:sz w:val="16"/>
                <w:szCs w:val="16"/>
              </w:rPr>
              <w:t>t_test_status</w:t>
            </w:r>
            <w:proofErr w:type="spellEnd"/>
            <w:r w:rsidRPr="00413424">
              <w:rPr>
                <w:rFonts w:ascii="Arial" w:hAnsi="Arial" w:cs="Arial"/>
                <w:sz w:val="16"/>
                <w:szCs w:val="16"/>
              </w:rPr>
              <w:t>)</w:t>
            </w:r>
            <w:ins w:id="184" w:author="Author">
              <w:r>
                <w:rPr>
                  <w:rFonts w:ascii="Arial" w:hAnsi="Arial" w:cs="Arial"/>
                  <w:sz w:val="16"/>
                  <w:szCs w:val="16"/>
                </w:rPr>
                <w:t xml:space="preserve"> [</w:t>
              </w:r>
            </w:ins>
            <w:r>
              <w:rPr>
                <w:rFonts w:ascii="Arial" w:hAnsi="Arial" w:cs="Arial"/>
                <w:sz w:val="16"/>
                <w:szCs w:val="16"/>
              </w:rPr>
              <w:t xml:space="preserve">, </w:t>
            </w:r>
            <w:del w:id="185" w:author="Author">
              <w:r w:rsidDel="001F673A">
                <w:rPr>
                  <w:rFonts w:ascii="Arial" w:hAnsi="Arial" w:cs="Arial"/>
                  <w:sz w:val="16"/>
                  <w:szCs w:val="16"/>
                </w:rPr>
                <w:delText xml:space="preserve"> </w:delText>
              </w:r>
              <w:r w:rsidDel="001F673A">
                <w:rPr>
                  <w:rFonts w:ascii="Arial" w:hAnsi="Arial" w:cs="Arial"/>
                  <w:sz w:val="16"/>
                  <w:szCs w:val="16"/>
                </w:rPr>
                <w:br/>
              </w:r>
            </w:del>
            <w:proofErr w:type="spellStart"/>
            <w:r>
              <w:rPr>
                <w:rFonts w:ascii="Arial" w:hAnsi="Arial" w:cs="Arial"/>
                <w:sz w:val="16"/>
                <w:szCs w:val="16"/>
              </w:rPr>
              <w:t>msg</w:t>
            </w:r>
            <w:proofErr w:type="spellEnd"/>
            <w:r>
              <w:rPr>
                <w:rFonts w:ascii="Arial" w:hAnsi="Arial" w:cs="Arial"/>
                <w:sz w:val="16"/>
                <w:szCs w:val="16"/>
              </w:rPr>
              <w:t xml:space="preserve"> </w:t>
            </w:r>
            <w:ins w:id="186" w:author="Author">
              <w:r>
                <w:rPr>
                  <w:rFonts w:ascii="Arial" w:hAnsi="Arial" w:cs="Arial"/>
                  <w:sz w:val="16"/>
                  <w:szCs w:val="16"/>
                </w:rPr>
                <w:t xml:space="preserve">[, </w:t>
              </w:r>
              <w:proofErr w:type="spellStart"/>
              <w:r>
                <w:rPr>
                  <w:rFonts w:ascii="Arial" w:hAnsi="Arial" w:cs="Arial"/>
                  <w:sz w:val="16"/>
                  <w:szCs w:val="16"/>
                </w:rPr>
                <w:t>tickoff_extent</w:t>
              </w:r>
              <w:proofErr w:type="spellEnd"/>
              <w:r>
                <w:rPr>
                  <w:rFonts w:ascii="Arial" w:hAnsi="Arial" w:cs="Arial"/>
                  <w:sz w:val="16"/>
                  <w:szCs w:val="16"/>
                </w:rPr>
                <w:t xml:space="preserve"> (</w:t>
              </w:r>
              <w:proofErr w:type="spellStart"/>
              <w:r>
                <w:rPr>
                  <w:rFonts w:ascii="Arial" w:hAnsi="Arial" w:cs="Arial"/>
                  <w:sz w:val="16"/>
                  <w:szCs w:val="16"/>
                </w:rPr>
                <w:t>t_extent_tickoff</w:t>
              </w:r>
              <w:proofErr w:type="spellEnd"/>
              <w:r>
                <w:rPr>
                  <w:rFonts w:ascii="Arial" w:hAnsi="Arial" w:cs="Arial"/>
                  <w:sz w:val="16"/>
                  <w:szCs w:val="16"/>
                </w:rPr>
                <w:t xml:space="preserve">) </w:t>
              </w:r>
            </w:ins>
            <w:r>
              <w:rPr>
                <w:rFonts w:ascii="Arial" w:hAnsi="Arial" w:cs="Arial"/>
                <w:sz w:val="16"/>
                <w:szCs w:val="16"/>
              </w:rPr>
              <w:t>[, scope]</w:t>
            </w:r>
            <w:ins w:id="187" w:author="Author">
              <w:r>
                <w:rPr>
                  <w:rFonts w:ascii="Arial" w:hAnsi="Arial" w:cs="Arial"/>
                  <w:sz w:val="16"/>
                  <w:szCs w:val="16"/>
                </w:rPr>
                <w:t>]]]</w:t>
              </w:r>
            </w:ins>
            <w:r w:rsidRPr="00413424">
              <w:rPr>
                <w:rFonts w:ascii="Arial" w:hAnsi="Arial" w:cs="Arial"/>
                <w:sz w:val="16"/>
                <w:szCs w:val="16"/>
              </w:rPr>
              <w:t xml:space="preserve"> </w:t>
            </w:r>
          </w:p>
          <w:p w14:paraId="6F720530" w14:textId="77777777" w:rsidR="00E5108C" w:rsidRPr="00413424" w:rsidRDefault="00E5108C" w:rsidP="00E5108C">
            <w:pPr>
              <w:tabs>
                <w:tab w:val="left" w:pos="776"/>
                <w:tab w:val="left" w:pos="1627"/>
                <w:tab w:val="left" w:pos="4820"/>
              </w:tabs>
              <w:spacing w:before="20" w:after="20" w:line="20" w:lineRule="atLeast"/>
              <w:rPr>
                <w:rFonts w:ascii="Arial" w:hAnsi="Arial" w:cs="Arial"/>
                <w:sz w:val="16"/>
                <w:szCs w:val="16"/>
              </w:rPr>
            </w:pPr>
          </w:p>
          <w:p w14:paraId="043E050B" w14:textId="77777777" w:rsidR="00E5108C" w:rsidRPr="00413424" w:rsidRDefault="00E5108C" w:rsidP="00E5108C">
            <w:pPr>
              <w:tabs>
                <w:tab w:val="left" w:pos="1627"/>
                <w:tab w:val="left" w:pos="2340"/>
                <w:tab w:val="left" w:pos="4820"/>
              </w:tabs>
              <w:spacing w:before="20" w:after="20" w:line="20" w:lineRule="atLeast"/>
              <w:rPr>
                <w:rFonts w:ascii="Arial" w:hAnsi="Arial" w:cs="Arial"/>
                <w:b/>
                <w:sz w:val="16"/>
                <w:szCs w:val="16"/>
              </w:rPr>
            </w:pPr>
            <w:r w:rsidRPr="00413424">
              <w:rPr>
                <w:rFonts w:ascii="Arial" w:hAnsi="Arial" w:cs="Arial"/>
                <w:b/>
                <w:sz w:val="16"/>
                <w:szCs w:val="16"/>
              </w:rPr>
              <w:t>Examples</w:t>
            </w:r>
          </w:p>
          <w:p w14:paraId="5A541B2F" w14:textId="77777777" w:rsidR="00E5108C" w:rsidRPr="00413424" w:rsidRDefault="00E5108C" w:rsidP="00E5108C">
            <w:pPr>
              <w:tabs>
                <w:tab w:val="left" w:pos="1627"/>
                <w:tab w:val="left" w:pos="2340"/>
                <w:tab w:val="left" w:pos="4820"/>
              </w:tabs>
              <w:spacing w:before="20" w:after="20" w:line="20" w:lineRule="atLeast"/>
              <w:rPr>
                <w:rFonts w:ascii="Arial" w:hAnsi="Arial" w:cs="Arial"/>
                <w:sz w:val="16"/>
                <w:szCs w:val="16"/>
              </w:rPr>
            </w:pPr>
            <w:r w:rsidRPr="00413424">
              <w:rPr>
                <w:rFonts w:ascii="Arial" w:hAnsi="Arial" w:cs="Arial"/>
                <w:sz w:val="16"/>
                <w:szCs w:val="16"/>
              </w:rPr>
              <w:t>-- Will pass if no unexpected alert occurred</w:t>
            </w:r>
          </w:p>
          <w:p w14:paraId="67A3D002" w14:textId="77777777" w:rsidR="00E5108C" w:rsidRPr="00413424" w:rsidRDefault="00E5108C" w:rsidP="00E5108C">
            <w:pPr>
              <w:tabs>
                <w:tab w:val="left" w:pos="1627"/>
                <w:tab w:val="left" w:pos="2340"/>
                <w:tab w:val="left" w:pos="4820"/>
              </w:tabs>
              <w:spacing w:before="20" w:after="20" w:line="20" w:lineRule="atLeast"/>
              <w:rPr>
                <w:rFonts w:ascii="Arial" w:hAnsi="Arial" w:cs="Arial"/>
                <w:sz w:val="16"/>
                <w:szCs w:val="16"/>
              </w:rPr>
            </w:pPr>
            <w:proofErr w:type="spellStart"/>
            <w:r>
              <w:rPr>
                <w:rFonts w:ascii="Arial" w:hAnsi="Arial" w:cs="Arial"/>
                <w:sz w:val="16"/>
                <w:szCs w:val="16"/>
              </w:rPr>
              <w:t>tick_off</w:t>
            </w:r>
            <w:r w:rsidRPr="00413424">
              <w:rPr>
                <w:rFonts w:ascii="Arial" w:hAnsi="Arial" w:cs="Arial"/>
                <w:sz w:val="16"/>
                <w:szCs w:val="16"/>
              </w:rPr>
              <w:t>_req_cov</w:t>
            </w:r>
            <w:proofErr w:type="spellEnd"/>
            <w:r w:rsidRPr="00413424">
              <w:rPr>
                <w:rFonts w:ascii="Arial" w:hAnsi="Arial" w:cs="Arial"/>
                <w:sz w:val="16"/>
                <w:szCs w:val="16"/>
              </w:rPr>
              <w:t>(“</w:t>
            </w:r>
            <w:r>
              <w:rPr>
                <w:rFonts w:ascii="Arial" w:hAnsi="Arial" w:cs="Arial"/>
                <w:sz w:val="16"/>
                <w:szCs w:val="16"/>
              </w:rPr>
              <w:t>UART_REQ</w:t>
            </w:r>
            <w:r w:rsidRPr="00413424">
              <w:rPr>
                <w:rFonts w:ascii="Arial" w:hAnsi="Arial" w:cs="Arial"/>
                <w:sz w:val="16"/>
                <w:szCs w:val="16"/>
              </w:rPr>
              <w:t>_1</w:t>
            </w:r>
            <w:del w:id="188" w:author="Author">
              <w:r w:rsidRPr="00413424" w:rsidDel="001F673A">
                <w:rPr>
                  <w:rFonts w:ascii="Arial" w:hAnsi="Arial" w:cs="Arial"/>
                  <w:sz w:val="16"/>
                  <w:szCs w:val="16"/>
                </w:rPr>
                <w:delText>”, “T</w:delText>
              </w:r>
              <w:r w:rsidDel="001F673A">
                <w:rPr>
                  <w:rFonts w:ascii="Arial" w:hAnsi="Arial" w:cs="Arial"/>
                  <w:sz w:val="16"/>
                  <w:szCs w:val="16"/>
                </w:rPr>
                <w:delText>C_UART_9k6</w:delText>
              </w:r>
              <w:r w:rsidRPr="00413424" w:rsidDel="001F673A">
                <w:rPr>
                  <w:rFonts w:ascii="Arial" w:hAnsi="Arial" w:cs="Arial"/>
                  <w:sz w:val="16"/>
                  <w:szCs w:val="16"/>
                </w:rPr>
                <w:delText>”</w:delText>
              </w:r>
            </w:del>
            <w:proofErr w:type="gramStart"/>
            <w:r w:rsidRPr="00413424">
              <w:rPr>
                <w:rFonts w:ascii="Arial" w:hAnsi="Arial" w:cs="Arial"/>
                <w:sz w:val="16"/>
                <w:szCs w:val="16"/>
              </w:rPr>
              <w:t>);</w:t>
            </w:r>
            <w:proofErr w:type="gramEnd"/>
          </w:p>
          <w:p w14:paraId="126FD930" w14:textId="77777777" w:rsidR="00E5108C" w:rsidRPr="00413424" w:rsidRDefault="00E5108C" w:rsidP="00E5108C">
            <w:pPr>
              <w:tabs>
                <w:tab w:val="left" w:pos="1627"/>
                <w:tab w:val="left" w:pos="2340"/>
                <w:tab w:val="left" w:pos="4820"/>
              </w:tabs>
              <w:spacing w:before="20" w:after="20" w:line="20" w:lineRule="atLeast"/>
              <w:rPr>
                <w:rFonts w:ascii="Arial" w:hAnsi="Arial" w:cs="Arial"/>
                <w:sz w:val="16"/>
                <w:szCs w:val="16"/>
              </w:rPr>
            </w:pPr>
          </w:p>
          <w:p w14:paraId="67EBAE99" w14:textId="77777777" w:rsidR="00E5108C" w:rsidRPr="00413424" w:rsidRDefault="00E5108C" w:rsidP="00E5108C">
            <w:pPr>
              <w:tabs>
                <w:tab w:val="left" w:pos="1627"/>
                <w:tab w:val="left" w:pos="2340"/>
                <w:tab w:val="left" w:pos="4820"/>
              </w:tabs>
              <w:spacing w:before="20" w:after="20" w:line="20" w:lineRule="atLeast"/>
              <w:rPr>
                <w:rFonts w:ascii="Arial" w:hAnsi="Arial" w:cs="Arial"/>
                <w:sz w:val="16"/>
                <w:szCs w:val="16"/>
              </w:rPr>
            </w:pPr>
            <w:r w:rsidRPr="00413424">
              <w:rPr>
                <w:rFonts w:ascii="Arial" w:hAnsi="Arial" w:cs="Arial"/>
                <w:sz w:val="16"/>
                <w:szCs w:val="16"/>
              </w:rPr>
              <w:t>-- Will fail since passed argument is set to false</w:t>
            </w:r>
          </w:p>
          <w:p w14:paraId="57960B35" w14:textId="77777777" w:rsidR="00E5108C" w:rsidRPr="00270B66" w:rsidRDefault="00E5108C" w:rsidP="00E5108C">
            <w:pPr>
              <w:tabs>
                <w:tab w:val="left" w:pos="1627"/>
                <w:tab w:val="left" w:pos="2340"/>
                <w:tab w:val="left" w:pos="4820"/>
              </w:tabs>
              <w:spacing w:before="20" w:after="20" w:line="20" w:lineRule="atLeast"/>
              <w:rPr>
                <w:rFonts w:ascii="Arial" w:hAnsi="Arial" w:cs="Arial"/>
                <w:sz w:val="16"/>
                <w:szCs w:val="16"/>
                <w:lang w:val="en-US"/>
              </w:rPr>
            </w:pPr>
            <w:proofErr w:type="spellStart"/>
            <w:r>
              <w:rPr>
                <w:rFonts w:ascii="Arial" w:hAnsi="Arial" w:cs="Arial"/>
                <w:sz w:val="16"/>
                <w:szCs w:val="16"/>
                <w:lang w:val="en-US"/>
              </w:rPr>
              <w:t>tick_off</w:t>
            </w:r>
            <w:r w:rsidRPr="00270B66">
              <w:rPr>
                <w:rFonts w:ascii="Arial" w:hAnsi="Arial" w:cs="Arial"/>
                <w:sz w:val="16"/>
                <w:szCs w:val="16"/>
                <w:lang w:val="en-US"/>
              </w:rPr>
              <w:t>_req_</w:t>
            </w:r>
            <w:proofErr w:type="gramStart"/>
            <w:r w:rsidRPr="00270B66">
              <w:rPr>
                <w:rFonts w:ascii="Arial" w:hAnsi="Arial" w:cs="Arial"/>
                <w:sz w:val="16"/>
                <w:szCs w:val="16"/>
                <w:lang w:val="en-US"/>
              </w:rPr>
              <w:t>cov</w:t>
            </w:r>
            <w:proofErr w:type="spellEnd"/>
            <w:r w:rsidRPr="00270B66">
              <w:rPr>
                <w:rFonts w:ascii="Arial" w:hAnsi="Arial" w:cs="Arial"/>
                <w:sz w:val="16"/>
                <w:szCs w:val="16"/>
                <w:lang w:val="en-US"/>
              </w:rPr>
              <w:t>(</w:t>
            </w:r>
            <w:proofErr w:type="gramEnd"/>
            <w:r w:rsidRPr="00270B66">
              <w:rPr>
                <w:rFonts w:ascii="Arial" w:hAnsi="Arial" w:cs="Arial"/>
                <w:sz w:val="16"/>
                <w:szCs w:val="16"/>
                <w:lang w:val="en-US"/>
              </w:rPr>
              <w:t>“UART_REQ_1”</w:t>
            </w:r>
            <w:del w:id="189" w:author="Author">
              <w:r w:rsidRPr="00270B66" w:rsidDel="001F673A">
                <w:rPr>
                  <w:rFonts w:ascii="Arial" w:hAnsi="Arial" w:cs="Arial"/>
                  <w:sz w:val="16"/>
                  <w:szCs w:val="16"/>
                  <w:lang w:val="en-US"/>
                </w:rPr>
                <w:delText>, “T</w:delText>
              </w:r>
              <w:r w:rsidDel="001F673A">
                <w:rPr>
                  <w:rFonts w:ascii="Arial" w:hAnsi="Arial" w:cs="Arial"/>
                  <w:sz w:val="16"/>
                  <w:szCs w:val="16"/>
                  <w:lang w:val="en-US"/>
                </w:rPr>
                <w:delText>C</w:delText>
              </w:r>
              <w:r w:rsidRPr="00270B66" w:rsidDel="001F673A">
                <w:rPr>
                  <w:rFonts w:ascii="Arial" w:hAnsi="Arial" w:cs="Arial"/>
                  <w:sz w:val="16"/>
                  <w:szCs w:val="16"/>
                  <w:lang w:val="en-US"/>
                </w:rPr>
                <w:delText>_UART_9k6”</w:delText>
              </w:r>
            </w:del>
            <w:r w:rsidRPr="00270B66">
              <w:rPr>
                <w:rFonts w:ascii="Arial" w:hAnsi="Arial" w:cs="Arial"/>
                <w:sz w:val="16"/>
                <w:szCs w:val="16"/>
                <w:lang w:val="en-US"/>
              </w:rPr>
              <w:t>, FAIL);</w:t>
            </w:r>
          </w:p>
          <w:p w14:paraId="3238D21D" w14:textId="77777777" w:rsidR="00E5108C" w:rsidRPr="00270B66" w:rsidRDefault="00E5108C" w:rsidP="00E5108C">
            <w:pPr>
              <w:tabs>
                <w:tab w:val="left" w:pos="1627"/>
                <w:tab w:val="left" w:pos="2340"/>
                <w:tab w:val="left" w:pos="4820"/>
              </w:tabs>
              <w:spacing w:before="20" w:after="20" w:line="20" w:lineRule="atLeast"/>
              <w:rPr>
                <w:rFonts w:ascii="Arial" w:hAnsi="Arial" w:cs="Arial"/>
                <w:sz w:val="16"/>
                <w:szCs w:val="16"/>
                <w:lang w:val="en-US"/>
              </w:rPr>
            </w:pPr>
          </w:p>
          <w:p w14:paraId="48E15E8D" w14:textId="77777777" w:rsidR="00E5108C" w:rsidRPr="00413424" w:rsidRDefault="00E5108C" w:rsidP="00E5108C">
            <w:pPr>
              <w:tabs>
                <w:tab w:val="left" w:pos="1627"/>
                <w:tab w:val="left" w:pos="2340"/>
                <w:tab w:val="left" w:pos="4820"/>
              </w:tabs>
              <w:spacing w:before="20" w:after="20" w:line="20" w:lineRule="atLeast"/>
              <w:rPr>
                <w:rFonts w:ascii="Arial" w:hAnsi="Arial" w:cs="Arial"/>
                <w:sz w:val="16"/>
                <w:szCs w:val="16"/>
              </w:rPr>
            </w:pPr>
            <w:r w:rsidRPr="00413424">
              <w:rPr>
                <w:rFonts w:ascii="Arial" w:hAnsi="Arial" w:cs="Arial"/>
                <w:sz w:val="16"/>
                <w:szCs w:val="16"/>
              </w:rPr>
              <w:t xml:space="preserve">-- </w:t>
            </w:r>
            <w:proofErr w:type="gramStart"/>
            <w:r>
              <w:rPr>
                <w:rFonts w:ascii="Arial" w:hAnsi="Arial" w:cs="Arial"/>
                <w:sz w:val="16"/>
                <w:szCs w:val="16"/>
              </w:rPr>
              <w:t>In order to</w:t>
            </w:r>
            <w:proofErr w:type="gramEnd"/>
            <w:r>
              <w:rPr>
                <w:rFonts w:ascii="Arial" w:hAnsi="Arial" w:cs="Arial"/>
                <w:sz w:val="16"/>
                <w:szCs w:val="16"/>
              </w:rPr>
              <w:t xml:space="preserve"> include </w:t>
            </w:r>
            <w:proofErr w:type="spellStart"/>
            <w:r>
              <w:rPr>
                <w:rFonts w:ascii="Arial" w:hAnsi="Arial" w:cs="Arial"/>
                <w:sz w:val="16"/>
                <w:szCs w:val="16"/>
              </w:rPr>
              <w:t>msg</w:t>
            </w:r>
            <w:proofErr w:type="spellEnd"/>
            <w:r>
              <w:rPr>
                <w:rFonts w:ascii="Arial" w:hAnsi="Arial" w:cs="Arial"/>
                <w:sz w:val="16"/>
                <w:szCs w:val="16"/>
              </w:rPr>
              <w:t xml:space="preserve"> and scope </w:t>
            </w:r>
            <w:proofErr w:type="spellStart"/>
            <w:r>
              <w:rPr>
                <w:rFonts w:ascii="Arial" w:hAnsi="Arial" w:cs="Arial"/>
                <w:sz w:val="16"/>
                <w:szCs w:val="16"/>
              </w:rPr>
              <w:t>test_status</w:t>
            </w:r>
            <w:proofErr w:type="spellEnd"/>
            <w:r>
              <w:rPr>
                <w:rFonts w:ascii="Arial" w:hAnsi="Arial" w:cs="Arial"/>
                <w:sz w:val="16"/>
                <w:szCs w:val="16"/>
              </w:rPr>
              <w:t xml:space="preserve"> </w:t>
            </w:r>
            <w:ins w:id="190" w:author="Author">
              <w:r>
                <w:rPr>
                  <w:rFonts w:ascii="Arial" w:hAnsi="Arial" w:cs="Arial"/>
                  <w:sz w:val="16"/>
                  <w:szCs w:val="16"/>
                </w:rPr>
                <w:t xml:space="preserve">and </w:t>
              </w:r>
              <w:proofErr w:type="spellStart"/>
              <w:r>
                <w:rPr>
                  <w:rFonts w:ascii="Arial" w:hAnsi="Arial" w:cs="Arial"/>
                  <w:sz w:val="16"/>
                  <w:szCs w:val="16"/>
                </w:rPr>
                <w:t>tickoff_extent</w:t>
              </w:r>
              <w:proofErr w:type="spellEnd"/>
              <w:r>
                <w:rPr>
                  <w:rFonts w:ascii="Arial" w:hAnsi="Arial" w:cs="Arial"/>
                  <w:sz w:val="16"/>
                  <w:szCs w:val="16"/>
                </w:rPr>
                <w:t xml:space="preserve"> </w:t>
              </w:r>
            </w:ins>
            <w:r>
              <w:rPr>
                <w:rFonts w:ascii="Arial" w:hAnsi="Arial" w:cs="Arial"/>
                <w:sz w:val="16"/>
                <w:szCs w:val="16"/>
              </w:rPr>
              <w:t>must be included</w:t>
            </w:r>
          </w:p>
          <w:p w14:paraId="08F53406" w14:textId="77777777" w:rsidR="00E5108C" w:rsidRPr="00270B66" w:rsidRDefault="00E5108C" w:rsidP="00E5108C">
            <w:pPr>
              <w:tabs>
                <w:tab w:val="left" w:pos="1627"/>
                <w:tab w:val="left" w:pos="2340"/>
                <w:tab w:val="left" w:pos="4820"/>
              </w:tabs>
              <w:spacing w:before="20" w:after="20" w:line="20" w:lineRule="atLeast"/>
              <w:rPr>
                <w:rFonts w:ascii="Arial" w:hAnsi="Arial" w:cs="Arial"/>
                <w:sz w:val="16"/>
                <w:szCs w:val="16"/>
                <w:lang w:val="en-US"/>
              </w:rPr>
            </w:pPr>
            <w:proofErr w:type="spellStart"/>
            <w:r>
              <w:rPr>
                <w:rFonts w:ascii="Arial" w:hAnsi="Arial" w:cs="Arial"/>
                <w:sz w:val="16"/>
                <w:szCs w:val="16"/>
                <w:lang w:val="en-US"/>
              </w:rPr>
              <w:t>tick_off</w:t>
            </w:r>
            <w:r w:rsidRPr="00270B66">
              <w:rPr>
                <w:rFonts w:ascii="Arial" w:hAnsi="Arial" w:cs="Arial"/>
                <w:sz w:val="16"/>
                <w:szCs w:val="16"/>
                <w:lang w:val="en-US"/>
              </w:rPr>
              <w:t>_req_</w:t>
            </w:r>
            <w:proofErr w:type="gramStart"/>
            <w:r w:rsidRPr="00270B66">
              <w:rPr>
                <w:rFonts w:ascii="Arial" w:hAnsi="Arial" w:cs="Arial"/>
                <w:sz w:val="16"/>
                <w:szCs w:val="16"/>
                <w:lang w:val="en-US"/>
              </w:rPr>
              <w:t>cov</w:t>
            </w:r>
            <w:proofErr w:type="spellEnd"/>
            <w:r w:rsidRPr="00270B66">
              <w:rPr>
                <w:rFonts w:ascii="Arial" w:hAnsi="Arial" w:cs="Arial"/>
                <w:sz w:val="16"/>
                <w:szCs w:val="16"/>
                <w:lang w:val="en-US"/>
              </w:rPr>
              <w:t>(</w:t>
            </w:r>
            <w:proofErr w:type="gramEnd"/>
            <w:r w:rsidRPr="00270B66">
              <w:rPr>
                <w:rFonts w:ascii="Arial" w:hAnsi="Arial" w:cs="Arial"/>
                <w:sz w:val="16"/>
                <w:szCs w:val="16"/>
                <w:lang w:val="en-US"/>
              </w:rPr>
              <w:t xml:space="preserve">“UART_REQ_1”, </w:t>
            </w:r>
            <w:del w:id="191" w:author="Author">
              <w:r w:rsidRPr="00270B66" w:rsidDel="001F673A">
                <w:rPr>
                  <w:rFonts w:ascii="Arial" w:hAnsi="Arial" w:cs="Arial"/>
                  <w:sz w:val="16"/>
                  <w:szCs w:val="16"/>
                  <w:lang w:val="en-US"/>
                </w:rPr>
                <w:delText>“T</w:delText>
              </w:r>
              <w:r w:rsidDel="001F673A">
                <w:rPr>
                  <w:rFonts w:ascii="Arial" w:hAnsi="Arial" w:cs="Arial"/>
                  <w:sz w:val="16"/>
                  <w:szCs w:val="16"/>
                  <w:lang w:val="en-US"/>
                </w:rPr>
                <w:delText>C</w:delText>
              </w:r>
              <w:r w:rsidRPr="00270B66" w:rsidDel="001F673A">
                <w:rPr>
                  <w:rFonts w:ascii="Arial" w:hAnsi="Arial" w:cs="Arial"/>
                  <w:sz w:val="16"/>
                  <w:szCs w:val="16"/>
                  <w:lang w:val="en-US"/>
                </w:rPr>
                <w:delText xml:space="preserve">_UART_9k6”, </w:delText>
              </w:r>
            </w:del>
            <w:r w:rsidRPr="00270B66">
              <w:rPr>
                <w:rFonts w:ascii="Arial" w:hAnsi="Arial" w:cs="Arial"/>
                <w:sz w:val="16"/>
                <w:szCs w:val="16"/>
                <w:lang w:val="en-US"/>
              </w:rPr>
              <w:t>NA, ”</w:t>
            </w:r>
            <w:proofErr w:type="spellStart"/>
            <w:r w:rsidRPr="00270B66">
              <w:rPr>
                <w:rFonts w:ascii="Arial" w:hAnsi="Arial" w:cs="Arial"/>
                <w:sz w:val="16"/>
                <w:szCs w:val="16"/>
                <w:lang w:val="en-US"/>
              </w:rPr>
              <w:t>my_msg</w:t>
            </w:r>
            <w:proofErr w:type="spellEnd"/>
            <w:r w:rsidRPr="00270B66">
              <w:rPr>
                <w:rFonts w:ascii="Arial" w:hAnsi="Arial" w:cs="Arial"/>
                <w:sz w:val="16"/>
                <w:szCs w:val="16"/>
                <w:lang w:val="en-US"/>
              </w:rPr>
              <w:t>”);</w:t>
            </w:r>
          </w:p>
          <w:p w14:paraId="41D973C4" w14:textId="77777777" w:rsidR="00E5108C" w:rsidRPr="00C26E1E" w:rsidRDefault="00E5108C" w:rsidP="00E5108C">
            <w:pPr>
              <w:tabs>
                <w:tab w:val="left" w:pos="1627"/>
                <w:tab w:val="left" w:pos="2340"/>
                <w:tab w:val="left" w:pos="4820"/>
              </w:tabs>
              <w:spacing w:before="20" w:after="20" w:line="20" w:lineRule="atLeast"/>
              <w:rPr>
                <w:rFonts w:ascii="Arial" w:hAnsi="Arial" w:cs="Arial"/>
                <w:sz w:val="16"/>
                <w:szCs w:val="16"/>
                <w:lang w:val="en-US"/>
              </w:rPr>
            </w:pPr>
            <w:r w:rsidRPr="00C26E1E">
              <w:rPr>
                <w:rFonts w:ascii="Arial" w:hAnsi="Arial" w:cs="Arial"/>
                <w:sz w:val="16"/>
                <w:szCs w:val="16"/>
                <w:lang w:val="en-US"/>
              </w:rPr>
              <w:t>or e.g</w:t>
            </w:r>
            <w:r>
              <w:rPr>
                <w:rFonts w:ascii="Arial" w:hAnsi="Arial" w:cs="Arial"/>
                <w:sz w:val="16"/>
                <w:szCs w:val="16"/>
                <w:lang w:val="en-US"/>
              </w:rPr>
              <w:t>.</w:t>
            </w:r>
            <w:r w:rsidRPr="00C26E1E">
              <w:rPr>
                <w:rFonts w:ascii="Arial" w:hAnsi="Arial" w:cs="Arial"/>
                <w:sz w:val="16"/>
                <w:szCs w:val="16"/>
                <w:lang w:val="en-US"/>
              </w:rPr>
              <w:t xml:space="preserve"> </w:t>
            </w:r>
          </w:p>
          <w:p w14:paraId="4E3AF8C6" w14:textId="77777777" w:rsidR="00E5108C" w:rsidRPr="00270B66" w:rsidRDefault="00E5108C" w:rsidP="00E5108C">
            <w:pPr>
              <w:tabs>
                <w:tab w:val="left" w:pos="1627"/>
                <w:tab w:val="left" w:pos="2340"/>
                <w:tab w:val="left" w:pos="4820"/>
              </w:tabs>
              <w:spacing w:before="20" w:after="20" w:line="20" w:lineRule="atLeast"/>
              <w:rPr>
                <w:rFonts w:ascii="Arial" w:hAnsi="Arial" w:cs="Arial"/>
                <w:sz w:val="16"/>
                <w:szCs w:val="16"/>
                <w:lang w:val="en-US"/>
              </w:rPr>
            </w:pPr>
            <w:proofErr w:type="spellStart"/>
            <w:r>
              <w:rPr>
                <w:rFonts w:ascii="Arial" w:hAnsi="Arial" w:cs="Arial"/>
                <w:sz w:val="16"/>
                <w:szCs w:val="16"/>
                <w:lang w:val="en-US"/>
              </w:rPr>
              <w:t>tick_off</w:t>
            </w:r>
            <w:r w:rsidRPr="00270B66">
              <w:rPr>
                <w:rFonts w:ascii="Arial" w:hAnsi="Arial" w:cs="Arial"/>
                <w:sz w:val="16"/>
                <w:szCs w:val="16"/>
                <w:lang w:val="en-US"/>
              </w:rPr>
              <w:t>_req_</w:t>
            </w:r>
            <w:proofErr w:type="gramStart"/>
            <w:r w:rsidRPr="00270B66">
              <w:rPr>
                <w:rFonts w:ascii="Arial" w:hAnsi="Arial" w:cs="Arial"/>
                <w:sz w:val="16"/>
                <w:szCs w:val="16"/>
                <w:lang w:val="en-US"/>
              </w:rPr>
              <w:t>cov</w:t>
            </w:r>
            <w:proofErr w:type="spellEnd"/>
            <w:r w:rsidRPr="00270B66">
              <w:rPr>
                <w:rFonts w:ascii="Arial" w:hAnsi="Arial" w:cs="Arial"/>
                <w:sz w:val="16"/>
                <w:szCs w:val="16"/>
                <w:lang w:val="en-US"/>
              </w:rPr>
              <w:t>(</w:t>
            </w:r>
            <w:proofErr w:type="gramEnd"/>
            <w:r w:rsidRPr="00270B66">
              <w:rPr>
                <w:rFonts w:ascii="Arial" w:hAnsi="Arial" w:cs="Arial"/>
                <w:sz w:val="16"/>
                <w:szCs w:val="16"/>
                <w:lang w:val="en-US"/>
              </w:rPr>
              <w:t>“UART_REQ_1”, NA, ”</w:t>
            </w:r>
            <w:proofErr w:type="spellStart"/>
            <w:r w:rsidRPr="00270B66">
              <w:rPr>
                <w:rFonts w:ascii="Arial" w:hAnsi="Arial" w:cs="Arial"/>
                <w:sz w:val="16"/>
                <w:szCs w:val="16"/>
                <w:lang w:val="en-US"/>
              </w:rPr>
              <w:t>my_msg</w:t>
            </w:r>
            <w:proofErr w:type="spellEnd"/>
            <w:r w:rsidRPr="00270B66">
              <w:rPr>
                <w:rFonts w:ascii="Arial" w:hAnsi="Arial" w:cs="Arial"/>
                <w:sz w:val="16"/>
                <w:szCs w:val="16"/>
                <w:lang w:val="en-US"/>
              </w:rPr>
              <w:t xml:space="preserve">”, </w:t>
            </w:r>
            <w:ins w:id="192" w:author="Author">
              <w:r>
                <w:rPr>
                  <w:rFonts w:ascii="Arial" w:hAnsi="Arial" w:cs="Arial"/>
                  <w:sz w:val="16"/>
                  <w:szCs w:val="16"/>
                  <w:lang w:val="en-US"/>
                </w:rPr>
                <w:t xml:space="preserve">LIST_EVERY_TICKOFF, </w:t>
              </w:r>
            </w:ins>
            <w:r w:rsidRPr="00270B66">
              <w:rPr>
                <w:rFonts w:ascii="Arial" w:hAnsi="Arial" w:cs="Arial"/>
                <w:sz w:val="16"/>
                <w:szCs w:val="16"/>
                <w:lang w:val="en-US"/>
              </w:rPr>
              <w:t>”</w:t>
            </w:r>
            <w:proofErr w:type="spellStart"/>
            <w:r w:rsidRPr="00270B66">
              <w:rPr>
                <w:rFonts w:ascii="Arial" w:hAnsi="Arial" w:cs="Arial"/>
                <w:sz w:val="16"/>
                <w:szCs w:val="16"/>
                <w:lang w:val="en-US"/>
              </w:rPr>
              <w:t>my_scope</w:t>
            </w:r>
            <w:proofErr w:type="spellEnd"/>
            <w:r w:rsidRPr="00270B66">
              <w:rPr>
                <w:rFonts w:ascii="Arial" w:hAnsi="Arial" w:cs="Arial"/>
                <w:sz w:val="16"/>
                <w:szCs w:val="16"/>
                <w:lang w:val="en-US"/>
              </w:rPr>
              <w:t>”);</w:t>
            </w:r>
          </w:p>
          <w:p w14:paraId="4766A436" w14:textId="77777777" w:rsidR="00E5108C" w:rsidRPr="00270B66" w:rsidRDefault="00E5108C" w:rsidP="00E5108C">
            <w:pPr>
              <w:tabs>
                <w:tab w:val="left" w:pos="1627"/>
                <w:tab w:val="left" w:pos="2340"/>
                <w:tab w:val="left" w:pos="4820"/>
              </w:tabs>
              <w:spacing w:before="20" w:after="20" w:line="20" w:lineRule="atLeast"/>
              <w:rPr>
                <w:rFonts w:ascii="Arial" w:hAnsi="Arial" w:cs="Arial"/>
                <w:sz w:val="16"/>
                <w:szCs w:val="16"/>
                <w:lang w:val="en-US"/>
              </w:rPr>
            </w:pPr>
          </w:p>
          <w:p w14:paraId="7733DEC2" w14:textId="66609EE4" w:rsidR="00E5108C" w:rsidRPr="008D3930" w:rsidRDefault="00E5108C" w:rsidP="00E5108C">
            <w:pPr>
              <w:tabs>
                <w:tab w:val="left" w:pos="914"/>
                <w:tab w:val="left" w:pos="2190"/>
                <w:tab w:val="left" w:pos="3469"/>
              </w:tabs>
              <w:spacing w:before="20" w:after="20" w:line="20" w:lineRule="atLeast"/>
              <w:rPr>
                <w:rFonts w:ascii="Arial" w:hAnsi="Arial" w:cs="Arial"/>
                <w:sz w:val="16"/>
                <w:szCs w:val="16"/>
              </w:rPr>
            </w:pPr>
          </w:p>
        </w:tc>
        <w:tc>
          <w:tcPr>
            <w:tcW w:w="2659" w:type="pct"/>
            <w:shd w:val="clear" w:color="auto" w:fill="auto"/>
          </w:tcPr>
          <w:p w14:paraId="47B6951E" w14:textId="77777777" w:rsidR="00E5108C" w:rsidRPr="00413424" w:rsidRDefault="00E5108C" w:rsidP="00E5108C">
            <w:pPr>
              <w:tabs>
                <w:tab w:val="left" w:pos="4820"/>
              </w:tabs>
              <w:spacing w:before="20" w:after="20" w:line="20" w:lineRule="atLeast"/>
              <w:rPr>
                <w:rFonts w:ascii="Arial" w:hAnsi="Arial" w:cs="Arial"/>
                <w:sz w:val="16"/>
                <w:szCs w:val="16"/>
              </w:rPr>
            </w:pPr>
            <w:r w:rsidRPr="00413424">
              <w:rPr>
                <w:rFonts w:ascii="Arial" w:hAnsi="Arial" w:cs="Arial"/>
                <w:sz w:val="16"/>
                <w:szCs w:val="16"/>
              </w:rPr>
              <w:t xml:space="preserve">Evaluates and logs the specified requirement. The procedure checks the global alert mismatch status, and if an alert mismatch is present </w:t>
            </w:r>
            <w:r>
              <w:rPr>
                <w:rFonts w:ascii="Arial" w:hAnsi="Arial" w:cs="Arial"/>
                <w:sz w:val="16"/>
                <w:szCs w:val="16"/>
              </w:rPr>
              <w:t xml:space="preserve">on ERROR, FAILURE, TB_ERROR or TB_FAILURE </w:t>
            </w:r>
            <w:r w:rsidRPr="00413424">
              <w:rPr>
                <w:rFonts w:ascii="Arial" w:hAnsi="Arial" w:cs="Arial"/>
                <w:sz w:val="16"/>
                <w:szCs w:val="16"/>
              </w:rPr>
              <w:t xml:space="preserve">the requirement will be marked as </w:t>
            </w:r>
            <w:r>
              <w:rPr>
                <w:rFonts w:ascii="Arial" w:hAnsi="Arial" w:cs="Arial"/>
                <w:sz w:val="16"/>
                <w:szCs w:val="16"/>
              </w:rPr>
              <w:t>FAIL</w:t>
            </w:r>
            <w:r w:rsidRPr="00413424">
              <w:rPr>
                <w:rFonts w:ascii="Arial" w:hAnsi="Arial" w:cs="Arial"/>
                <w:sz w:val="16"/>
                <w:szCs w:val="16"/>
              </w:rPr>
              <w:t xml:space="preserve">. If there are no </w:t>
            </w:r>
            <w:r>
              <w:rPr>
                <w:rFonts w:ascii="Arial" w:hAnsi="Arial" w:cs="Arial"/>
                <w:sz w:val="16"/>
                <w:szCs w:val="16"/>
              </w:rPr>
              <w:t xml:space="preserve">such </w:t>
            </w:r>
            <w:r w:rsidRPr="00413424">
              <w:rPr>
                <w:rFonts w:ascii="Arial" w:hAnsi="Arial" w:cs="Arial"/>
                <w:sz w:val="16"/>
                <w:szCs w:val="16"/>
              </w:rPr>
              <w:t xml:space="preserve">alert mismatches, the requirement will be marked as </w:t>
            </w:r>
            <w:r>
              <w:rPr>
                <w:rFonts w:ascii="Arial" w:hAnsi="Arial" w:cs="Arial"/>
                <w:sz w:val="16"/>
                <w:szCs w:val="16"/>
              </w:rPr>
              <w:t>PASS</w:t>
            </w:r>
            <w:r w:rsidRPr="00413424">
              <w:rPr>
                <w:rFonts w:ascii="Arial" w:hAnsi="Arial" w:cs="Arial"/>
                <w:sz w:val="16"/>
                <w:szCs w:val="16"/>
              </w:rPr>
              <w:t xml:space="preserve">, unless the </w:t>
            </w:r>
            <w:proofErr w:type="spellStart"/>
            <w:r>
              <w:rPr>
                <w:rFonts w:ascii="Arial" w:hAnsi="Arial" w:cs="Arial"/>
                <w:sz w:val="16"/>
                <w:szCs w:val="16"/>
              </w:rPr>
              <w:t>test_status</w:t>
            </w:r>
            <w:proofErr w:type="spellEnd"/>
            <w:r>
              <w:rPr>
                <w:rFonts w:ascii="Arial" w:hAnsi="Arial" w:cs="Arial"/>
                <w:sz w:val="16"/>
                <w:szCs w:val="16"/>
              </w:rPr>
              <w:t xml:space="preserve"> </w:t>
            </w:r>
            <w:r w:rsidRPr="00413424">
              <w:rPr>
                <w:rFonts w:ascii="Arial" w:hAnsi="Arial" w:cs="Arial"/>
                <w:sz w:val="16"/>
                <w:szCs w:val="16"/>
              </w:rPr>
              <w:t xml:space="preserve">is </w:t>
            </w:r>
            <w:r>
              <w:rPr>
                <w:rFonts w:ascii="Arial" w:hAnsi="Arial" w:cs="Arial"/>
                <w:sz w:val="16"/>
                <w:szCs w:val="16"/>
              </w:rPr>
              <w:t xml:space="preserve">explicitly set </w:t>
            </w:r>
            <w:r w:rsidRPr="00413424">
              <w:rPr>
                <w:rFonts w:ascii="Arial" w:hAnsi="Arial" w:cs="Arial"/>
                <w:sz w:val="16"/>
                <w:szCs w:val="16"/>
              </w:rPr>
              <w:t xml:space="preserve">to </w:t>
            </w:r>
            <w:r>
              <w:rPr>
                <w:rFonts w:ascii="Arial" w:hAnsi="Arial" w:cs="Arial"/>
                <w:sz w:val="16"/>
                <w:szCs w:val="16"/>
              </w:rPr>
              <w:t>FAIL</w:t>
            </w:r>
            <w:r w:rsidRPr="00413424">
              <w:rPr>
                <w:rFonts w:ascii="Arial" w:hAnsi="Arial" w:cs="Arial"/>
                <w:sz w:val="16"/>
                <w:szCs w:val="16"/>
              </w:rPr>
              <w:t>.</w:t>
            </w:r>
          </w:p>
          <w:p w14:paraId="42837026" w14:textId="77777777" w:rsidR="00E5108C" w:rsidRDefault="00E5108C" w:rsidP="00E5108C">
            <w:pPr>
              <w:tabs>
                <w:tab w:val="left" w:pos="4820"/>
              </w:tabs>
              <w:spacing w:before="20" w:after="20" w:line="20" w:lineRule="atLeast"/>
              <w:rPr>
                <w:rFonts w:ascii="Arial" w:hAnsi="Arial" w:cs="Arial"/>
                <w:sz w:val="16"/>
                <w:szCs w:val="16"/>
              </w:rPr>
            </w:pPr>
            <w:r w:rsidRPr="00413424">
              <w:rPr>
                <w:rFonts w:ascii="Arial" w:hAnsi="Arial" w:cs="Arial"/>
                <w:sz w:val="16"/>
                <w:szCs w:val="16"/>
              </w:rPr>
              <w:t>The result is written to both the transcript</w:t>
            </w:r>
            <w:r>
              <w:rPr>
                <w:rFonts w:ascii="Arial" w:hAnsi="Arial" w:cs="Arial"/>
                <w:sz w:val="16"/>
                <w:szCs w:val="16"/>
              </w:rPr>
              <w:t xml:space="preserve"> (and log)</w:t>
            </w:r>
            <w:r w:rsidRPr="00413424">
              <w:rPr>
                <w:rFonts w:ascii="Arial" w:hAnsi="Arial" w:cs="Arial"/>
                <w:sz w:val="16"/>
                <w:szCs w:val="16"/>
              </w:rPr>
              <w:t xml:space="preserve"> and </w:t>
            </w:r>
            <w:r>
              <w:rPr>
                <w:rFonts w:ascii="Arial" w:hAnsi="Arial" w:cs="Arial"/>
                <w:sz w:val="16"/>
                <w:szCs w:val="16"/>
              </w:rPr>
              <w:t xml:space="preserve">the partial coverage file (specified in the </w:t>
            </w:r>
            <w:proofErr w:type="spellStart"/>
            <w:r>
              <w:rPr>
                <w:rFonts w:ascii="Arial" w:hAnsi="Arial" w:cs="Arial"/>
                <w:sz w:val="16"/>
                <w:szCs w:val="16"/>
              </w:rPr>
              <w:t>initialize_req_</w:t>
            </w:r>
            <w:proofErr w:type="gramStart"/>
            <w:r>
              <w:rPr>
                <w:rFonts w:ascii="Arial" w:hAnsi="Arial" w:cs="Arial"/>
                <w:sz w:val="16"/>
                <w:szCs w:val="16"/>
              </w:rPr>
              <w:t>cov</w:t>
            </w:r>
            <w:proofErr w:type="spellEnd"/>
            <w:r>
              <w:rPr>
                <w:rFonts w:ascii="Arial" w:hAnsi="Arial" w:cs="Arial"/>
                <w:sz w:val="16"/>
                <w:szCs w:val="16"/>
              </w:rPr>
              <w:t>(</w:t>
            </w:r>
            <w:proofErr w:type="gramEnd"/>
            <w:r>
              <w:rPr>
                <w:rFonts w:ascii="Arial" w:hAnsi="Arial" w:cs="Arial"/>
                <w:sz w:val="16"/>
                <w:szCs w:val="16"/>
              </w:rPr>
              <w:t>) command).</w:t>
            </w:r>
          </w:p>
          <w:p w14:paraId="477229E3" w14:textId="77777777" w:rsidR="00E5108C" w:rsidRPr="00413424" w:rsidRDefault="00E5108C" w:rsidP="00E5108C">
            <w:pPr>
              <w:tabs>
                <w:tab w:val="left" w:pos="4820"/>
              </w:tabs>
              <w:spacing w:before="20" w:after="20" w:line="20" w:lineRule="atLeast"/>
              <w:rPr>
                <w:rFonts w:ascii="Arial" w:hAnsi="Arial" w:cs="Arial"/>
                <w:sz w:val="16"/>
                <w:szCs w:val="16"/>
              </w:rPr>
            </w:pPr>
            <w:r w:rsidRPr="00413424">
              <w:rPr>
                <w:rFonts w:ascii="Arial" w:hAnsi="Arial" w:cs="Arial"/>
                <w:sz w:val="16"/>
                <w:szCs w:val="16"/>
              </w:rPr>
              <w:t xml:space="preserve">The </w:t>
            </w:r>
            <w:proofErr w:type="spellStart"/>
            <w:r w:rsidRPr="005A634E">
              <w:rPr>
                <w:rFonts w:ascii="Arial" w:hAnsi="Arial" w:cs="Arial"/>
                <w:i/>
                <w:iCs/>
                <w:sz w:val="16"/>
                <w:szCs w:val="16"/>
              </w:rPr>
              <w:t>t</w:t>
            </w:r>
            <w:r>
              <w:rPr>
                <w:rFonts w:ascii="Arial" w:hAnsi="Arial" w:cs="Arial"/>
                <w:i/>
                <w:iCs/>
                <w:sz w:val="16"/>
                <w:szCs w:val="16"/>
              </w:rPr>
              <w:t>ick_off</w:t>
            </w:r>
            <w:r w:rsidRPr="005A634E">
              <w:rPr>
                <w:rFonts w:ascii="Arial" w:hAnsi="Arial" w:cs="Arial"/>
                <w:i/>
                <w:iCs/>
                <w:sz w:val="16"/>
                <w:szCs w:val="16"/>
              </w:rPr>
              <w:t>_</w:t>
            </w:r>
            <w:r w:rsidRPr="00413424">
              <w:rPr>
                <w:rFonts w:ascii="Arial" w:hAnsi="Arial" w:cs="Arial"/>
                <w:i/>
                <w:sz w:val="16"/>
                <w:szCs w:val="16"/>
              </w:rPr>
              <w:t>req_</w:t>
            </w:r>
            <w:proofErr w:type="gramStart"/>
            <w:r w:rsidRPr="00413424">
              <w:rPr>
                <w:rFonts w:ascii="Arial" w:hAnsi="Arial" w:cs="Arial"/>
                <w:i/>
                <w:sz w:val="16"/>
                <w:szCs w:val="16"/>
              </w:rPr>
              <w:t>cov</w:t>
            </w:r>
            <w:proofErr w:type="spellEnd"/>
            <w:r w:rsidRPr="00413424">
              <w:rPr>
                <w:rFonts w:ascii="Arial" w:hAnsi="Arial" w:cs="Arial"/>
                <w:i/>
                <w:sz w:val="16"/>
                <w:szCs w:val="16"/>
              </w:rPr>
              <w:t>(</w:t>
            </w:r>
            <w:proofErr w:type="gramEnd"/>
            <w:r w:rsidRPr="00413424">
              <w:rPr>
                <w:rFonts w:ascii="Arial" w:hAnsi="Arial" w:cs="Arial"/>
                <w:i/>
                <w:sz w:val="16"/>
                <w:szCs w:val="16"/>
              </w:rPr>
              <w:t>)</w:t>
            </w:r>
            <w:r w:rsidRPr="00413424">
              <w:rPr>
                <w:rFonts w:ascii="Arial" w:hAnsi="Arial" w:cs="Arial"/>
                <w:sz w:val="16"/>
                <w:szCs w:val="16"/>
              </w:rPr>
              <w:t xml:space="preserve"> will look up the specified requirement and testcase in the req</w:t>
            </w:r>
            <w:r>
              <w:rPr>
                <w:rFonts w:ascii="Arial" w:hAnsi="Arial" w:cs="Arial"/>
                <w:sz w:val="16"/>
                <w:szCs w:val="16"/>
              </w:rPr>
              <w:t>uirement list</w:t>
            </w:r>
            <w:r w:rsidRPr="00413424">
              <w:rPr>
                <w:rFonts w:ascii="Arial" w:hAnsi="Arial" w:cs="Arial"/>
                <w:sz w:val="16"/>
                <w:szCs w:val="16"/>
              </w:rPr>
              <w:t xml:space="preserve"> specified in </w:t>
            </w:r>
            <w:proofErr w:type="spellStart"/>
            <w:r w:rsidRPr="00413424">
              <w:rPr>
                <w:rFonts w:ascii="Arial" w:hAnsi="Arial" w:cs="Arial"/>
                <w:i/>
                <w:sz w:val="16"/>
                <w:szCs w:val="16"/>
              </w:rPr>
              <w:t>initialize_req_cov</w:t>
            </w:r>
            <w:proofErr w:type="spellEnd"/>
            <w:r w:rsidRPr="00413424">
              <w:rPr>
                <w:rFonts w:ascii="Arial" w:hAnsi="Arial" w:cs="Arial"/>
                <w:i/>
                <w:sz w:val="16"/>
                <w:szCs w:val="16"/>
              </w:rPr>
              <w:t>()</w:t>
            </w:r>
            <w:r w:rsidRPr="00413424">
              <w:rPr>
                <w:rFonts w:ascii="Arial" w:hAnsi="Arial" w:cs="Arial"/>
                <w:sz w:val="16"/>
                <w:szCs w:val="16"/>
              </w:rPr>
              <w:t xml:space="preserve">, and use the description from this entry as </w:t>
            </w:r>
            <w:r>
              <w:rPr>
                <w:rFonts w:ascii="Arial" w:hAnsi="Arial" w:cs="Arial"/>
                <w:sz w:val="16"/>
                <w:szCs w:val="16"/>
              </w:rPr>
              <w:t xml:space="preserve">a minimum </w:t>
            </w:r>
            <w:r w:rsidRPr="00413424">
              <w:rPr>
                <w:rFonts w:ascii="Arial" w:hAnsi="Arial" w:cs="Arial"/>
                <w:sz w:val="16"/>
                <w:szCs w:val="16"/>
              </w:rPr>
              <w:t xml:space="preserve">log message. The procedure will also issue a </w:t>
            </w:r>
            <w:r>
              <w:rPr>
                <w:rFonts w:ascii="Arial" w:hAnsi="Arial" w:cs="Arial"/>
                <w:sz w:val="16"/>
                <w:szCs w:val="16"/>
              </w:rPr>
              <w:t xml:space="preserve">TB_WARNING </w:t>
            </w:r>
            <w:r w:rsidRPr="00413424">
              <w:rPr>
                <w:rFonts w:ascii="Arial" w:hAnsi="Arial" w:cs="Arial"/>
                <w:sz w:val="16"/>
                <w:szCs w:val="16"/>
              </w:rPr>
              <w:t>if the specified requirement was not found.</w:t>
            </w:r>
          </w:p>
          <w:p w14:paraId="01BDB945" w14:textId="77777777" w:rsidR="00E5108C" w:rsidRPr="00413424" w:rsidRDefault="00E5108C" w:rsidP="00E5108C">
            <w:pPr>
              <w:tabs>
                <w:tab w:val="left" w:pos="4820"/>
              </w:tabs>
              <w:spacing w:before="20" w:after="20" w:line="20" w:lineRule="atLeast"/>
              <w:rPr>
                <w:rFonts w:ascii="Arial" w:hAnsi="Arial" w:cs="Arial"/>
                <w:sz w:val="16"/>
                <w:szCs w:val="16"/>
              </w:rPr>
            </w:pPr>
          </w:p>
          <w:tbl>
            <w:tblPr>
              <w:tblW w:w="7825" w:type="dxa"/>
              <w:tblLook w:val="04A0" w:firstRow="1" w:lastRow="0" w:firstColumn="1" w:lastColumn="0" w:noHBand="0" w:noVBand="1"/>
            </w:tblPr>
            <w:tblGrid>
              <w:gridCol w:w="1334"/>
              <w:gridCol w:w="6491"/>
            </w:tblGrid>
            <w:tr w:rsidR="00E5108C" w:rsidRPr="00413424" w14:paraId="06CF17F6" w14:textId="77777777" w:rsidTr="002B708F">
              <w:tc>
                <w:tcPr>
                  <w:tcW w:w="1334" w:type="dxa"/>
                  <w:shd w:val="clear" w:color="auto" w:fill="auto"/>
                </w:tcPr>
                <w:p w14:paraId="66792A56" w14:textId="77777777" w:rsidR="00E5108C" w:rsidRPr="00413424" w:rsidRDefault="00E5108C" w:rsidP="00E5108C">
                  <w:pPr>
                    <w:tabs>
                      <w:tab w:val="left" w:pos="4820"/>
                    </w:tabs>
                    <w:spacing w:before="20" w:after="20" w:line="20" w:lineRule="atLeast"/>
                    <w:rPr>
                      <w:rFonts w:ascii="Arial" w:hAnsi="Arial" w:cs="Arial"/>
                      <w:sz w:val="16"/>
                      <w:szCs w:val="16"/>
                    </w:rPr>
                  </w:pPr>
                  <w:r w:rsidRPr="00413424">
                    <w:rPr>
                      <w:rFonts w:ascii="Arial" w:hAnsi="Arial" w:cs="Arial"/>
                      <w:sz w:val="16"/>
                      <w:szCs w:val="16"/>
                    </w:rPr>
                    <w:t xml:space="preserve">- </w:t>
                  </w:r>
                  <w:r w:rsidRPr="00413424">
                    <w:rPr>
                      <w:rFonts w:ascii="Arial" w:hAnsi="Arial" w:cs="Arial"/>
                      <w:i/>
                      <w:sz w:val="16"/>
                      <w:szCs w:val="16"/>
                    </w:rPr>
                    <w:t>requirement:</w:t>
                  </w:r>
                </w:p>
              </w:tc>
              <w:tc>
                <w:tcPr>
                  <w:tcW w:w="6491" w:type="dxa"/>
                  <w:shd w:val="clear" w:color="auto" w:fill="auto"/>
                </w:tcPr>
                <w:p w14:paraId="515A0DC5" w14:textId="77777777" w:rsidR="00E5108C" w:rsidRPr="00413424" w:rsidRDefault="00E5108C" w:rsidP="00E5108C">
                  <w:pPr>
                    <w:tabs>
                      <w:tab w:val="left" w:pos="4820"/>
                    </w:tabs>
                    <w:spacing w:before="20" w:after="20" w:line="20" w:lineRule="atLeast"/>
                    <w:rPr>
                      <w:rFonts w:ascii="Arial" w:hAnsi="Arial" w:cs="Arial"/>
                      <w:sz w:val="16"/>
                      <w:szCs w:val="16"/>
                    </w:rPr>
                  </w:pPr>
                  <w:r w:rsidRPr="00413424">
                    <w:rPr>
                      <w:rFonts w:ascii="Arial" w:hAnsi="Arial" w:cs="Arial"/>
                      <w:sz w:val="16"/>
                      <w:szCs w:val="16"/>
                    </w:rPr>
                    <w:t xml:space="preserve">String with the requirement </w:t>
                  </w:r>
                  <w:r>
                    <w:rPr>
                      <w:rFonts w:ascii="Arial" w:hAnsi="Arial" w:cs="Arial"/>
                      <w:sz w:val="16"/>
                      <w:szCs w:val="16"/>
                    </w:rPr>
                    <w:t>label</w:t>
                  </w:r>
                  <w:r w:rsidRPr="00413424">
                    <w:rPr>
                      <w:rFonts w:ascii="Arial" w:hAnsi="Arial" w:cs="Arial"/>
                      <w:sz w:val="16"/>
                      <w:szCs w:val="16"/>
                    </w:rPr>
                    <w:t xml:space="preserve">. Must </w:t>
                  </w:r>
                  <w:r>
                    <w:rPr>
                      <w:rFonts w:ascii="Arial" w:hAnsi="Arial" w:cs="Arial"/>
                      <w:sz w:val="16"/>
                      <w:szCs w:val="16"/>
                    </w:rPr>
                    <w:t xml:space="preserve">as default </w:t>
                  </w:r>
                  <w:r w:rsidRPr="00413424">
                    <w:rPr>
                      <w:rFonts w:ascii="Arial" w:hAnsi="Arial" w:cs="Arial"/>
                      <w:sz w:val="16"/>
                      <w:szCs w:val="16"/>
                    </w:rPr>
                    <w:t xml:space="preserve">match a requirement </w:t>
                  </w:r>
                  <w:r>
                    <w:rPr>
                      <w:rFonts w:ascii="Arial" w:hAnsi="Arial" w:cs="Arial"/>
                      <w:sz w:val="16"/>
                      <w:szCs w:val="16"/>
                    </w:rPr>
                    <w:t xml:space="preserve">label </w:t>
                  </w:r>
                  <w:r w:rsidRPr="00413424">
                    <w:rPr>
                      <w:rFonts w:ascii="Arial" w:hAnsi="Arial" w:cs="Arial"/>
                      <w:sz w:val="16"/>
                      <w:szCs w:val="16"/>
                    </w:rPr>
                    <w:t xml:space="preserve">in the </w:t>
                  </w:r>
                  <w:r>
                    <w:rPr>
                      <w:rFonts w:ascii="Arial" w:hAnsi="Arial" w:cs="Arial"/>
                      <w:sz w:val="16"/>
                      <w:szCs w:val="16"/>
                    </w:rPr>
                    <w:t>given requirement list</w:t>
                  </w:r>
                  <w:r w:rsidRPr="00413424">
                    <w:rPr>
                      <w:rFonts w:ascii="Arial" w:hAnsi="Arial" w:cs="Arial"/>
                      <w:sz w:val="16"/>
                      <w:szCs w:val="16"/>
                    </w:rPr>
                    <w:t>.</w:t>
                  </w:r>
                </w:p>
              </w:tc>
            </w:tr>
            <w:tr w:rsidR="00E5108C" w:rsidRPr="00413424" w:rsidDel="001F673A" w14:paraId="2D38146B" w14:textId="77777777" w:rsidTr="002B708F">
              <w:trPr>
                <w:del w:id="193" w:author="Author"/>
              </w:trPr>
              <w:tc>
                <w:tcPr>
                  <w:tcW w:w="1334" w:type="dxa"/>
                  <w:shd w:val="clear" w:color="auto" w:fill="auto"/>
                </w:tcPr>
                <w:p w14:paraId="51D6E03A" w14:textId="77777777" w:rsidR="00E5108C" w:rsidRPr="00413424" w:rsidDel="001F673A" w:rsidRDefault="00E5108C" w:rsidP="00E5108C">
                  <w:pPr>
                    <w:tabs>
                      <w:tab w:val="left" w:pos="4820"/>
                    </w:tabs>
                    <w:spacing w:before="20" w:after="20" w:line="20" w:lineRule="atLeast"/>
                    <w:rPr>
                      <w:del w:id="194" w:author="Author"/>
                      <w:rFonts w:ascii="Arial" w:hAnsi="Arial" w:cs="Arial"/>
                      <w:sz w:val="16"/>
                      <w:szCs w:val="16"/>
                    </w:rPr>
                  </w:pPr>
                  <w:del w:id="195" w:author="Author">
                    <w:r w:rsidRPr="00413424" w:rsidDel="001F673A">
                      <w:rPr>
                        <w:rFonts w:ascii="Arial" w:hAnsi="Arial" w:cs="Arial"/>
                        <w:sz w:val="16"/>
                        <w:szCs w:val="16"/>
                      </w:rPr>
                      <w:delText xml:space="preserve">- </w:delText>
                    </w:r>
                    <w:r w:rsidRPr="00413424" w:rsidDel="001F673A">
                      <w:rPr>
                        <w:rFonts w:ascii="Arial" w:hAnsi="Arial" w:cs="Arial"/>
                        <w:i/>
                        <w:sz w:val="16"/>
                        <w:szCs w:val="16"/>
                      </w:rPr>
                      <w:delText>testcase</w:delText>
                    </w:r>
                    <w:r w:rsidRPr="00413424" w:rsidDel="001F673A">
                      <w:rPr>
                        <w:rFonts w:ascii="Arial" w:hAnsi="Arial" w:cs="Arial"/>
                        <w:sz w:val="16"/>
                        <w:szCs w:val="16"/>
                      </w:rPr>
                      <w:delText>:</w:delText>
                    </w:r>
                  </w:del>
                </w:p>
              </w:tc>
              <w:tc>
                <w:tcPr>
                  <w:tcW w:w="6491" w:type="dxa"/>
                  <w:shd w:val="clear" w:color="auto" w:fill="auto"/>
                </w:tcPr>
                <w:p w14:paraId="3B650330" w14:textId="77777777" w:rsidR="00E5108C" w:rsidRPr="00413424" w:rsidDel="001F673A" w:rsidRDefault="00E5108C" w:rsidP="00E5108C">
                  <w:pPr>
                    <w:tabs>
                      <w:tab w:val="left" w:pos="4820"/>
                    </w:tabs>
                    <w:spacing w:before="20" w:after="20" w:line="20" w:lineRule="atLeast"/>
                    <w:rPr>
                      <w:del w:id="196" w:author="Author"/>
                      <w:rFonts w:ascii="Arial" w:hAnsi="Arial" w:cs="Arial"/>
                      <w:sz w:val="16"/>
                      <w:szCs w:val="16"/>
                    </w:rPr>
                  </w:pPr>
                  <w:del w:id="197" w:author="Author">
                    <w:r w:rsidDel="001F673A">
                      <w:rPr>
                        <w:rFonts w:ascii="Arial" w:hAnsi="Arial" w:cs="Arial"/>
                        <w:sz w:val="16"/>
                        <w:szCs w:val="16"/>
                      </w:rPr>
                      <w:delText xml:space="preserve">Optional: </w:delText>
                    </w:r>
                    <w:r w:rsidRPr="00413424" w:rsidDel="001F673A">
                      <w:rPr>
                        <w:rFonts w:ascii="Arial" w:hAnsi="Arial" w:cs="Arial"/>
                        <w:sz w:val="16"/>
                        <w:szCs w:val="16"/>
                      </w:rPr>
                      <w:delText xml:space="preserve">String with the testcase </w:delText>
                    </w:r>
                    <w:r w:rsidDel="001F673A">
                      <w:rPr>
                        <w:rFonts w:ascii="Arial" w:hAnsi="Arial" w:cs="Arial"/>
                        <w:sz w:val="16"/>
                        <w:szCs w:val="16"/>
                      </w:rPr>
                      <w:delText>name</w:delText>
                    </w:r>
                    <w:r w:rsidRPr="00413424" w:rsidDel="001F673A">
                      <w:rPr>
                        <w:rFonts w:ascii="Arial" w:hAnsi="Arial" w:cs="Arial"/>
                        <w:sz w:val="16"/>
                        <w:szCs w:val="16"/>
                      </w:rPr>
                      <w:delText xml:space="preserve">. </w:delText>
                    </w:r>
                    <w:r w:rsidDel="001F673A">
                      <w:rPr>
                        <w:rFonts w:ascii="Arial" w:hAnsi="Arial" w:cs="Arial"/>
                        <w:sz w:val="16"/>
                        <w:szCs w:val="16"/>
                      </w:rPr>
                      <w:br/>
                      <w:delText>Default: Testcase name from initialize_req_cov()</w:delText>
                    </w:r>
                  </w:del>
                </w:p>
              </w:tc>
            </w:tr>
            <w:tr w:rsidR="00E5108C" w:rsidRPr="00413424" w14:paraId="456C697A" w14:textId="77777777" w:rsidTr="002B708F">
              <w:tc>
                <w:tcPr>
                  <w:tcW w:w="1334" w:type="dxa"/>
                  <w:shd w:val="clear" w:color="auto" w:fill="auto"/>
                </w:tcPr>
                <w:p w14:paraId="5B740764" w14:textId="77777777" w:rsidR="00E5108C" w:rsidRPr="00413424" w:rsidRDefault="00E5108C" w:rsidP="00E5108C">
                  <w:pPr>
                    <w:tabs>
                      <w:tab w:val="left" w:pos="4820"/>
                    </w:tabs>
                    <w:spacing w:before="20" w:after="20" w:line="20" w:lineRule="atLeast"/>
                    <w:rPr>
                      <w:rFonts w:ascii="Arial" w:hAnsi="Arial" w:cs="Arial"/>
                      <w:sz w:val="16"/>
                      <w:szCs w:val="16"/>
                    </w:rPr>
                  </w:pPr>
                  <w:r w:rsidRPr="00413424">
                    <w:rPr>
                      <w:rFonts w:ascii="Arial" w:hAnsi="Arial" w:cs="Arial"/>
                      <w:sz w:val="16"/>
                      <w:szCs w:val="16"/>
                    </w:rPr>
                    <w:t xml:space="preserve">- </w:t>
                  </w:r>
                  <w:proofErr w:type="spellStart"/>
                  <w:r>
                    <w:rPr>
                      <w:rFonts w:ascii="Arial" w:hAnsi="Arial" w:cs="Arial"/>
                      <w:sz w:val="16"/>
                      <w:szCs w:val="16"/>
                    </w:rPr>
                    <w:t>test_status</w:t>
                  </w:r>
                  <w:proofErr w:type="spellEnd"/>
                  <w:r w:rsidRPr="00413424">
                    <w:rPr>
                      <w:rFonts w:ascii="Arial" w:hAnsi="Arial" w:cs="Arial"/>
                      <w:i/>
                      <w:sz w:val="16"/>
                      <w:szCs w:val="16"/>
                    </w:rPr>
                    <w:t>:</w:t>
                  </w:r>
                </w:p>
              </w:tc>
              <w:tc>
                <w:tcPr>
                  <w:tcW w:w="6491" w:type="dxa"/>
                  <w:shd w:val="clear" w:color="auto" w:fill="auto"/>
                </w:tcPr>
                <w:p w14:paraId="0D4C5BDA" w14:textId="77777777" w:rsidR="00E5108C" w:rsidRPr="00413424" w:rsidRDefault="00E5108C" w:rsidP="00E5108C">
                  <w:pPr>
                    <w:tabs>
                      <w:tab w:val="left" w:pos="4820"/>
                    </w:tabs>
                    <w:spacing w:before="20" w:after="20" w:line="20" w:lineRule="atLeast"/>
                    <w:rPr>
                      <w:rFonts w:ascii="Arial" w:hAnsi="Arial" w:cs="Arial"/>
                      <w:sz w:val="16"/>
                      <w:szCs w:val="16"/>
                    </w:rPr>
                  </w:pPr>
                  <w:r>
                    <w:rPr>
                      <w:rFonts w:ascii="Arial" w:hAnsi="Arial" w:cs="Arial"/>
                      <w:sz w:val="16"/>
                      <w:szCs w:val="16"/>
                    </w:rPr>
                    <w:t xml:space="preserve">Optional: Enter FAIL to explicitly fail the requirement. </w:t>
                  </w:r>
                  <w:r>
                    <w:rPr>
                      <w:rFonts w:ascii="Arial" w:hAnsi="Arial" w:cs="Arial"/>
                      <w:sz w:val="16"/>
                      <w:szCs w:val="16"/>
                    </w:rPr>
                    <w:br/>
                    <w:t>Default: NA.  Not applicable means test status will be determined by an alert mismatch as described above.</w:t>
                  </w:r>
                </w:p>
              </w:tc>
            </w:tr>
            <w:tr w:rsidR="00E5108C" w:rsidRPr="00413424" w14:paraId="230C34AE" w14:textId="77777777" w:rsidTr="002B708F">
              <w:tc>
                <w:tcPr>
                  <w:tcW w:w="1334" w:type="dxa"/>
                  <w:shd w:val="clear" w:color="auto" w:fill="auto"/>
                </w:tcPr>
                <w:p w14:paraId="6B173865" w14:textId="77777777" w:rsidR="00E5108C" w:rsidRPr="00413424" w:rsidRDefault="00E5108C" w:rsidP="00E5108C">
                  <w:pPr>
                    <w:tabs>
                      <w:tab w:val="left" w:pos="4820"/>
                    </w:tabs>
                    <w:spacing w:before="20" w:after="20" w:line="20" w:lineRule="atLeast"/>
                    <w:rPr>
                      <w:rFonts w:ascii="Arial" w:hAnsi="Arial" w:cs="Arial"/>
                      <w:sz w:val="16"/>
                      <w:szCs w:val="16"/>
                    </w:rPr>
                  </w:pPr>
                  <w:r>
                    <w:rPr>
                      <w:rFonts w:ascii="Arial" w:hAnsi="Arial" w:cs="Arial"/>
                      <w:sz w:val="16"/>
                      <w:szCs w:val="16"/>
                    </w:rPr>
                    <w:t xml:space="preserve">- </w:t>
                  </w:r>
                  <w:proofErr w:type="spellStart"/>
                  <w:r>
                    <w:rPr>
                      <w:rFonts w:ascii="Arial" w:hAnsi="Arial" w:cs="Arial"/>
                      <w:sz w:val="16"/>
                      <w:szCs w:val="16"/>
                    </w:rPr>
                    <w:t>msg</w:t>
                  </w:r>
                  <w:proofErr w:type="spellEnd"/>
                </w:p>
              </w:tc>
              <w:tc>
                <w:tcPr>
                  <w:tcW w:w="6491" w:type="dxa"/>
                  <w:shd w:val="clear" w:color="auto" w:fill="auto"/>
                </w:tcPr>
                <w:p w14:paraId="74DB7B0A" w14:textId="77777777" w:rsidR="00E5108C" w:rsidRDefault="00E5108C" w:rsidP="00E5108C">
                  <w:pPr>
                    <w:tabs>
                      <w:tab w:val="left" w:pos="4820"/>
                    </w:tabs>
                    <w:spacing w:before="20" w:after="20" w:line="20" w:lineRule="atLeast"/>
                    <w:rPr>
                      <w:rFonts w:ascii="Arial" w:hAnsi="Arial" w:cs="Arial"/>
                      <w:sz w:val="16"/>
                      <w:szCs w:val="16"/>
                    </w:rPr>
                  </w:pPr>
                  <w:r>
                    <w:rPr>
                      <w:rFonts w:ascii="Arial" w:hAnsi="Arial" w:cs="Arial"/>
                      <w:sz w:val="16"/>
                      <w:szCs w:val="16"/>
                    </w:rPr>
                    <w:t xml:space="preserve">Optional message. Only possible after preceding </w:t>
                  </w:r>
                  <w:proofErr w:type="spellStart"/>
                  <w:r>
                    <w:rPr>
                      <w:rFonts w:ascii="Arial" w:hAnsi="Arial" w:cs="Arial"/>
                      <w:sz w:val="16"/>
                      <w:szCs w:val="16"/>
                    </w:rPr>
                    <w:t>test_status</w:t>
                  </w:r>
                  <w:proofErr w:type="spellEnd"/>
                  <w:r>
                    <w:rPr>
                      <w:rFonts w:ascii="Arial" w:hAnsi="Arial" w:cs="Arial"/>
                      <w:sz w:val="16"/>
                      <w:szCs w:val="16"/>
                    </w:rPr>
                    <w:t xml:space="preserve"> (use NA unless FAIL). </w:t>
                  </w:r>
                </w:p>
              </w:tc>
            </w:tr>
            <w:tr w:rsidR="00E5108C" w:rsidRPr="00413424" w14:paraId="1BEA2F7D" w14:textId="77777777" w:rsidTr="002B708F">
              <w:trPr>
                <w:ins w:id="198" w:author="Author"/>
              </w:trPr>
              <w:tc>
                <w:tcPr>
                  <w:tcW w:w="1334" w:type="dxa"/>
                  <w:shd w:val="clear" w:color="auto" w:fill="auto"/>
                </w:tcPr>
                <w:p w14:paraId="264DCF67" w14:textId="77777777" w:rsidR="00E5108C" w:rsidRDefault="00E5108C" w:rsidP="00E5108C">
                  <w:pPr>
                    <w:tabs>
                      <w:tab w:val="left" w:pos="4820"/>
                    </w:tabs>
                    <w:spacing w:before="20" w:after="20" w:line="20" w:lineRule="atLeast"/>
                    <w:rPr>
                      <w:ins w:id="199" w:author="Author"/>
                      <w:rFonts w:ascii="Arial" w:hAnsi="Arial" w:cs="Arial"/>
                      <w:sz w:val="16"/>
                      <w:szCs w:val="16"/>
                    </w:rPr>
                  </w:pPr>
                  <w:ins w:id="200" w:author="Author">
                    <w:r>
                      <w:rPr>
                        <w:rFonts w:ascii="Arial" w:hAnsi="Arial" w:cs="Arial"/>
                        <w:sz w:val="16"/>
                        <w:szCs w:val="16"/>
                      </w:rPr>
                      <w:t xml:space="preserve">- </w:t>
                    </w:r>
                    <w:proofErr w:type="spellStart"/>
                    <w:r>
                      <w:rPr>
                        <w:rFonts w:ascii="Arial" w:hAnsi="Arial" w:cs="Arial"/>
                        <w:sz w:val="16"/>
                        <w:szCs w:val="16"/>
                      </w:rPr>
                      <w:t>tickoff_extent</w:t>
                    </w:r>
                    <w:proofErr w:type="spellEnd"/>
                  </w:ins>
                </w:p>
              </w:tc>
              <w:tc>
                <w:tcPr>
                  <w:tcW w:w="6491" w:type="dxa"/>
                  <w:shd w:val="clear" w:color="auto" w:fill="auto"/>
                </w:tcPr>
                <w:p w14:paraId="121A743E" w14:textId="77777777" w:rsidR="00E5108C" w:rsidRDefault="00E5108C" w:rsidP="00E5108C">
                  <w:pPr>
                    <w:tabs>
                      <w:tab w:val="left" w:pos="4820"/>
                    </w:tabs>
                    <w:spacing w:before="20" w:after="20" w:line="20" w:lineRule="atLeast"/>
                    <w:rPr>
                      <w:ins w:id="201" w:author="Author"/>
                      <w:rFonts w:ascii="Arial" w:hAnsi="Arial" w:cs="Arial"/>
                      <w:sz w:val="16"/>
                      <w:szCs w:val="16"/>
                    </w:rPr>
                  </w:pPr>
                  <w:ins w:id="202" w:author="Author">
                    <w:r>
                      <w:rPr>
                        <w:rFonts w:ascii="Arial" w:hAnsi="Arial" w:cs="Arial"/>
                        <w:sz w:val="16"/>
                        <w:szCs w:val="16"/>
                      </w:rPr>
                      <w:t>Optional: LIST_EVERY</w:t>
                    </w:r>
                    <w:del w:id="203" w:author="Author">
                      <w:r w:rsidDel="00D823A9">
                        <w:rPr>
                          <w:rFonts w:ascii="Arial" w:hAnsi="Arial" w:cs="Arial"/>
                          <w:sz w:val="16"/>
                          <w:szCs w:val="16"/>
                        </w:rPr>
                        <w:delText>SINGLE</w:delText>
                      </w:r>
                    </w:del>
                    <w:r>
                      <w:rPr>
                        <w:rFonts w:ascii="Arial" w:hAnsi="Arial" w:cs="Arial"/>
                        <w:sz w:val="16"/>
                        <w:szCs w:val="16"/>
                      </w:rPr>
                      <w:t xml:space="preserve">_TICKOFF to </w:t>
                    </w:r>
                    <w:proofErr w:type="spellStart"/>
                    <w:r>
                      <w:rPr>
                        <w:rFonts w:ascii="Arial" w:hAnsi="Arial" w:cs="Arial"/>
                        <w:sz w:val="16"/>
                        <w:szCs w:val="16"/>
                      </w:rPr>
                      <w:t>marke</w:t>
                    </w:r>
                    <w:proofErr w:type="spellEnd"/>
                    <w:r>
                      <w:rPr>
                        <w:rFonts w:ascii="Arial" w:hAnsi="Arial" w:cs="Arial"/>
                        <w:sz w:val="16"/>
                        <w:szCs w:val="16"/>
                      </w:rPr>
                      <w:t xml:space="preserve"> every requirement tick-off with </w:t>
                    </w:r>
                    <w:proofErr w:type="spellStart"/>
                    <w:r>
                      <w:rPr>
                        <w:rFonts w:ascii="Arial" w:hAnsi="Arial" w:cs="Arial"/>
                        <w:sz w:val="16"/>
                        <w:szCs w:val="16"/>
                      </w:rPr>
                      <w:t>test_status</w:t>
                    </w:r>
                    <w:proofErr w:type="spellEnd"/>
                    <w:r>
                      <w:rPr>
                        <w:rFonts w:ascii="Arial" w:hAnsi="Arial" w:cs="Arial"/>
                        <w:sz w:val="16"/>
                        <w:szCs w:val="16"/>
                      </w:rPr>
                      <w:t xml:space="preserve"> in the Partial coverage file.</w:t>
                    </w:r>
                    <w:del w:id="204" w:author="Author">
                      <w:r w:rsidDel="00D823A9">
                        <w:rPr>
                          <w:rFonts w:ascii="Arial" w:hAnsi="Arial" w:cs="Arial"/>
                          <w:sz w:val="16"/>
                          <w:szCs w:val="16"/>
                        </w:rPr>
                        <w:delText>to only mark requirement once in the Partial coverage file. A test_status change from PASS to FAIL will result in two tick-offs.</w:delText>
                      </w:r>
                    </w:del>
                    <w:r>
                      <w:rPr>
                        <w:rFonts w:ascii="Arial" w:hAnsi="Arial" w:cs="Arial"/>
                        <w:sz w:val="16"/>
                        <w:szCs w:val="16"/>
                      </w:rPr>
                      <w:br/>
                      <w:t>Default: LIST_SINGLE</w:t>
                    </w:r>
                    <w:del w:id="205" w:author="Author">
                      <w:r w:rsidDel="00D823A9">
                        <w:rPr>
                          <w:rFonts w:ascii="Arial" w:hAnsi="Arial" w:cs="Arial"/>
                          <w:sz w:val="16"/>
                          <w:szCs w:val="16"/>
                        </w:rPr>
                        <w:delText>EVERY</w:delText>
                      </w:r>
                    </w:del>
                    <w:r>
                      <w:rPr>
                        <w:rFonts w:ascii="Arial" w:hAnsi="Arial" w:cs="Arial"/>
                        <w:sz w:val="16"/>
                        <w:szCs w:val="16"/>
                      </w:rPr>
                      <w:t xml:space="preserve">_TICKOFF to only mark requirement once in the Partial coverage file. A </w:t>
                    </w:r>
                    <w:proofErr w:type="spellStart"/>
                    <w:r>
                      <w:rPr>
                        <w:rFonts w:ascii="Arial" w:hAnsi="Arial" w:cs="Arial"/>
                        <w:sz w:val="16"/>
                        <w:szCs w:val="16"/>
                      </w:rPr>
                      <w:t>test_status</w:t>
                    </w:r>
                    <w:proofErr w:type="spellEnd"/>
                    <w:r>
                      <w:rPr>
                        <w:rFonts w:ascii="Arial" w:hAnsi="Arial" w:cs="Arial"/>
                        <w:sz w:val="16"/>
                        <w:szCs w:val="16"/>
                      </w:rPr>
                      <w:t xml:space="preserve"> change from PASS to FAIL will result in two tick-offs.</w:t>
                    </w:r>
                    <w:del w:id="206" w:author="Author">
                      <w:r w:rsidDel="00D823A9">
                        <w:rPr>
                          <w:rFonts w:ascii="Arial" w:hAnsi="Arial" w:cs="Arial"/>
                          <w:sz w:val="16"/>
                          <w:szCs w:val="16"/>
                        </w:rPr>
                        <w:delText>to marke every requirement tick-off with test_status in the Partial coverage file.</w:delText>
                      </w:r>
                    </w:del>
                    <w:r>
                      <w:rPr>
                        <w:rFonts w:ascii="Arial" w:hAnsi="Arial" w:cs="Arial"/>
                        <w:sz w:val="16"/>
                        <w:szCs w:val="16"/>
                      </w:rPr>
                      <w:t xml:space="preserve"> </w:t>
                    </w:r>
                  </w:ins>
                </w:p>
              </w:tc>
            </w:tr>
            <w:tr w:rsidR="00E5108C" w:rsidRPr="00413424" w14:paraId="23F84A1A" w14:textId="77777777" w:rsidTr="002B708F">
              <w:tc>
                <w:tcPr>
                  <w:tcW w:w="1334" w:type="dxa"/>
                  <w:shd w:val="clear" w:color="auto" w:fill="auto"/>
                </w:tcPr>
                <w:p w14:paraId="022C9466" w14:textId="77777777" w:rsidR="00E5108C" w:rsidRDefault="00E5108C" w:rsidP="00E5108C">
                  <w:pPr>
                    <w:tabs>
                      <w:tab w:val="left" w:pos="4820"/>
                    </w:tabs>
                    <w:spacing w:before="20" w:after="20" w:line="20" w:lineRule="atLeast"/>
                    <w:rPr>
                      <w:rFonts w:ascii="Arial" w:hAnsi="Arial" w:cs="Arial"/>
                      <w:sz w:val="16"/>
                      <w:szCs w:val="16"/>
                    </w:rPr>
                  </w:pPr>
                  <w:r>
                    <w:rPr>
                      <w:rFonts w:ascii="Arial" w:hAnsi="Arial" w:cs="Arial"/>
                      <w:sz w:val="16"/>
                      <w:szCs w:val="16"/>
                    </w:rPr>
                    <w:t>- scope</w:t>
                  </w:r>
                </w:p>
              </w:tc>
              <w:tc>
                <w:tcPr>
                  <w:tcW w:w="6491" w:type="dxa"/>
                  <w:shd w:val="clear" w:color="auto" w:fill="auto"/>
                </w:tcPr>
                <w:p w14:paraId="0345B332" w14:textId="77777777" w:rsidR="00E5108C" w:rsidRDefault="00E5108C" w:rsidP="00E5108C">
                  <w:pPr>
                    <w:tabs>
                      <w:tab w:val="left" w:pos="4820"/>
                    </w:tabs>
                    <w:spacing w:before="20" w:after="20" w:line="20" w:lineRule="atLeast"/>
                    <w:rPr>
                      <w:rFonts w:ascii="Arial" w:hAnsi="Arial" w:cs="Arial"/>
                      <w:sz w:val="16"/>
                      <w:szCs w:val="16"/>
                    </w:rPr>
                  </w:pPr>
                  <w:r>
                    <w:rPr>
                      <w:rFonts w:ascii="Arial" w:hAnsi="Arial" w:cs="Arial"/>
                      <w:sz w:val="16"/>
                      <w:szCs w:val="16"/>
                    </w:rPr>
                    <w:t>Optional scope. Only possible after preceding msg.</w:t>
                  </w:r>
                </w:p>
              </w:tc>
            </w:tr>
          </w:tbl>
          <w:p w14:paraId="1BF5C32C" w14:textId="4706AE7C" w:rsidR="00E5108C" w:rsidRPr="008D3930" w:rsidRDefault="00E5108C" w:rsidP="00E5108C">
            <w:pPr>
              <w:pStyle w:val="ListParagraph"/>
              <w:numPr>
                <w:ilvl w:val="0"/>
                <w:numId w:val="22"/>
              </w:numPr>
              <w:tabs>
                <w:tab w:val="left" w:pos="4820"/>
              </w:tabs>
              <w:spacing w:before="20" w:after="20" w:line="20" w:lineRule="atLeast"/>
              <w:rPr>
                <w:rFonts w:ascii="Arial" w:hAnsi="Arial" w:cs="Arial"/>
                <w:sz w:val="16"/>
                <w:szCs w:val="16"/>
              </w:rPr>
            </w:pPr>
          </w:p>
        </w:tc>
      </w:tr>
      <w:tr w:rsidR="00E5108C" w:rsidRPr="00AC5065" w14:paraId="3BC21279" w14:textId="77777777" w:rsidTr="00E5108C">
        <w:tc>
          <w:tcPr>
            <w:tcW w:w="833" w:type="pct"/>
            <w:shd w:val="clear" w:color="auto" w:fill="auto"/>
          </w:tcPr>
          <w:p w14:paraId="0649245D" w14:textId="30E3E56A" w:rsidR="00E5108C" w:rsidRPr="00413424" w:rsidRDefault="00E5108C" w:rsidP="00E5108C">
            <w:pPr>
              <w:tabs>
                <w:tab w:val="left" w:pos="4820"/>
              </w:tabs>
              <w:spacing w:before="20" w:after="20" w:line="20" w:lineRule="atLeast"/>
              <w:rPr>
                <w:rFonts w:ascii="Arial" w:hAnsi="Arial" w:cs="Arial"/>
                <w:sz w:val="16"/>
                <w:szCs w:val="16"/>
              </w:rPr>
            </w:pPr>
            <w:proofErr w:type="spellStart"/>
            <w:r w:rsidRPr="00413424">
              <w:rPr>
                <w:rFonts w:ascii="Arial" w:hAnsi="Arial" w:cs="Arial"/>
                <w:sz w:val="16"/>
                <w:szCs w:val="16"/>
              </w:rPr>
              <w:t>finalize_req_</w:t>
            </w:r>
            <w:proofErr w:type="gramStart"/>
            <w:r w:rsidRPr="00413424">
              <w:rPr>
                <w:rFonts w:ascii="Arial" w:hAnsi="Arial" w:cs="Arial"/>
                <w:sz w:val="16"/>
                <w:szCs w:val="16"/>
              </w:rPr>
              <w:t>cov</w:t>
            </w:r>
            <w:proofErr w:type="spellEnd"/>
            <w:r w:rsidRPr="00413424">
              <w:rPr>
                <w:rFonts w:ascii="Arial" w:hAnsi="Arial" w:cs="Arial"/>
                <w:sz w:val="16"/>
                <w:szCs w:val="16"/>
              </w:rPr>
              <w:t>(</w:t>
            </w:r>
            <w:proofErr w:type="gramEnd"/>
            <w:r w:rsidRPr="00413424">
              <w:rPr>
                <w:rFonts w:ascii="Arial" w:hAnsi="Arial" w:cs="Arial"/>
                <w:sz w:val="16"/>
                <w:szCs w:val="16"/>
              </w:rPr>
              <w:t>)</w:t>
            </w:r>
          </w:p>
        </w:tc>
        <w:tc>
          <w:tcPr>
            <w:tcW w:w="1508" w:type="pct"/>
            <w:shd w:val="clear" w:color="auto" w:fill="auto"/>
          </w:tcPr>
          <w:p w14:paraId="31E4E5DB" w14:textId="77777777" w:rsidR="00E5108C" w:rsidRPr="00413424" w:rsidRDefault="00E5108C" w:rsidP="00E5108C">
            <w:pPr>
              <w:tabs>
                <w:tab w:val="left" w:pos="1026"/>
                <w:tab w:val="left" w:pos="1877"/>
                <w:tab w:val="left" w:pos="4820"/>
              </w:tabs>
              <w:spacing w:before="20" w:after="20" w:line="20" w:lineRule="atLeast"/>
              <w:rPr>
                <w:rFonts w:ascii="Arial" w:hAnsi="Arial" w:cs="Arial"/>
                <w:sz w:val="16"/>
                <w:szCs w:val="16"/>
              </w:rPr>
            </w:pPr>
            <w:r w:rsidRPr="00413424">
              <w:rPr>
                <w:rFonts w:ascii="Arial" w:hAnsi="Arial" w:cs="Arial"/>
                <w:sz w:val="16"/>
                <w:szCs w:val="16"/>
              </w:rPr>
              <w:t>VOID(</w:t>
            </w:r>
            <w:proofErr w:type="spellStart"/>
            <w:r w:rsidRPr="00413424">
              <w:rPr>
                <w:rFonts w:ascii="Arial" w:hAnsi="Arial" w:cs="Arial"/>
                <w:sz w:val="16"/>
                <w:szCs w:val="16"/>
              </w:rPr>
              <w:t>t_void</w:t>
            </w:r>
            <w:proofErr w:type="spellEnd"/>
            <w:r w:rsidRPr="00413424">
              <w:rPr>
                <w:rFonts w:ascii="Arial" w:hAnsi="Arial" w:cs="Arial"/>
                <w:sz w:val="16"/>
                <w:szCs w:val="16"/>
              </w:rPr>
              <w:t>)</w:t>
            </w:r>
          </w:p>
          <w:p w14:paraId="3552CDF0" w14:textId="77777777" w:rsidR="00E5108C" w:rsidRPr="00413424" w:rsidRDefault="00E5108C" w:rsidP="00E5108C">
            <w:pPr>
              <w:tabs>
                <w:tab w:val="left" w:pos="1026"/>
                <w:tab w:val="left" w:pos="1877"/>
                <w:tab w:val="left" w:pos="4820"/>
              </w:tabs>
              <w:spacing w:before="20" w:after="20" w:line="20" w:lineRule="atLeast"/>
              <w:rPr>
                <w:rFonts w:ascii="Arial" w:hAnsi="Arial" w:cs="Arial"/>
                <w:sz w:val="16"/>
                <w:szCs w:val="16"/>
              </w:rPr>
            </w:pPr>
          </w:p>
          <w:p w14:paraId="3F04C9C5" w14:textId="44B33FB0" w:rsidR="00E5108C" w:rsidRPr="008D3930" w:rsidRDefault="00E5108C" w:rsidP="00E5108C">
            <w:pPr>
              <w:tabs>
                <w:tab w:val="left" w:pos="914"/>
                <w:tab w:val="left" w:pos="2190"/>
                <w:tab w:val="left" w:pos="3469"/>
              </w:tabs>
              <w:spacing w:before="20" w:after="20" w:line="20" w:lineRule="atLeast"/>
              <w:rPr>
                <w:rFonts w:ascii="Arial" w:hAnsi="Arial" w:cs="Arial"/>
                <w:sz w:val="16"/>
                <w:szCs w:val="16"/>
              </w:rPr>
            </w:pPr>
            <w:r w:rsidRPr="00413424">
              <w:rPr>
                <w:rFonts w:ascii="Arial" w:hAnsi="Arial" w:cs="Arial"/>
                <w:b/>
                <w:sz w:val="16"/>
                <w:szCs w:val="16"/>
              </w:rPr>
              <w:lastRenderedPageBreak/>
              <w:t>Example</w:t>
            </w:r>
            <w:r w:rsidRPr="00413424">
              <w:rPr>
                <w:rFonts w:ascii="Arial" w:hAnsi="Arial" w:cs="Arial"/>
                <w:b/>
                <w:sz w:val="16"/>
                <w:szCs w:val="16"/>
              </w:rPr>
              <w:br/>
            </w:r>
            <w:proofErr w:type="spellStart"/>
            <w:r w:rsidRPr="00413424">
              <w:rPr>
                <w:rFonts w:ascii="Arial" w:hAnsi="Arial" w:cs="Arial"/>
                <w:sz w:val="16"/>
                <w:szCs w:val="16"/>
              </w:rPr>
              <w:t>finalize_req_</w:t>
            </w:r>
            <w:proofErr w:type="gramStart"/>
            <w:r w:rsidRPr="00413424">
              <w:rPr>
                <w:rFonts w:ascii="Arial" w:hAnsi="Arial" w:cs="Arial"/>
                <w:sz w:val="16"/>
                <w:szCs w:val="16"/>
              </w:rPr>
              <w:t>cov</w:t>
            </w:r>
            <w:proofErr w:type="spellEnd"/>
            <w:r w:rsidRPr="00413424">
              <w:rPr>
                <w:rFonts w:ascii="Arial" w:hAnsi="Arial" w:cs="Arial"/>
                <w:sz w:val="16"/>
                <w:szCs w:val="16"/>
              </w:rPr>
              <w:t>(</w:t>
            </w:r>
            <w:proofErr w:type="gramEnd"/>
            <w:r w:rsidRPr="00413424">
              <w:rPr>
                <w:rFonts w:ascii="Arial" w:hAnsi="Arial" w:cs="Arial"/>
                <w:sz w:val="16"/>
                <w:szCs w:val="16"/>
              </w:rPr>
              <w:t>VOID);</w:t>
            </w:r>
          </w:p>
        </w:tc>
        <w:tc>
          <w:tcPr>
            <w:tcW w:w="2659" w:type="pct"/>
            <w:shd w:val="clear" w:color="auto" w:fill="auto"/>
          </w:tcPr>
          <w:p w14:paraId="2B9F1210" w14:textId="77777777" w:rsidR="00E5108C" w:rsidRDefault="00E5108C" w:rsidP="00E5108C">
            <w:pPr>
              <w:tabs>
                <w:tab w:val="left" w:pos="4820"/>
              </w:tabs>
              <w:spacing w:before="20" w:after="20" w:line="20" w:lineRule="atLeast"/>
              <w:rPr>
                <w:rFonts w:ascii="Arial" w:hAnsi="Arial" w:cs="Arial"/>
                <w:sz w:val="16"/>
                <w:szCs w:val="16"/>
              </w:rPr>
            </w:pPr>
            <w:r w:rsidRPr="00413424">
              <w:rPr>
                <w:rFonts w:ascii="Arial" w:hAnsi="Arial" w:cs="Arial"/>
                <w:sz w:val="16"/>
                <w:szCs w:val="16"/>
              </w:rPr>
              <w:lastRenderedPageBreak/>
              <w:t xml:space="preserve">Ends the requirement coverage process in a test. </w:t>
            </w:r>
          </w:p>
          <w:p w14:paraId="1084C276" w14:textId="77777777" w:rsidR="00E5108C" w:rsidRDefault="00E5108C" w:rsidP="00E5108C">
            <w:pPr>
              <w:tabs>
                <w:tab w:val="left" w:pos="4820"/>
              </w:tabs>
              <w:spacing w:before="20" w:after="20" w:line="20" w:lineRule="atLeast"/>
              <w:rPr>
                <w:rFonts w:ascii="Arial" w:hAnsi="Arial" w:cs="Arial"/>
                <w:iCs/>
                <w:sz w:val="16"/>
                <w:szCs w:val="16"/>
              </w:rPr>
            </w:pPr>
            <w:r>
              <w:rPr>
                <w:rFonts w:ascii="Arial" w:hAnsi="Arial" w:cs="Arial"/>
                <w:sz w:val="16"/>
                <w:szCs w:val="16"/>
              </w:rPr>
              <w:t>If alert status is OK – appends a line to partial coverage file: ‘S</w:t>
            </w:r>
            <w:r>
              <w:rPr>
                <w:rFonts w:ascii="Arial" w:hAnsi="Arial" w:cs="Arial"/>
                <w:iCs/>
                <w:sz w:val="16"/>
                <w:szCs w:val="16"/>
              </w:rPr>
              <w:t>UMMARY, &lt;Testcase name&gt;, PASS’</w:t>
            </w:r>
          </w:p>
          <w:p w14:paraId="5024E9C1" w14:textId="77777777" w:rsidR="00E5108C" w:rsidRDefault="00E5108C" w:rsidP="00E5108C">
            <w:pPr>
              <w:tabs>
                <w:tab w:val="left" w:pos="4820"/>
              </w:tabs>
              <w:spacing w:before="20" w:after="20" w:line="20" w:lineRule="atLeast"/>
              <w:rPr>
                <w:rFonts w:ascii="Arial" w:hAnsi="Arial" w:cs="Arial"/>
                <w:sz w:val="16"/>
                <w:szCs w:val="16"/>
              </w:rPr>
            </w:pPr>
            <w:r>
              <w:rPr>
                <w:rFonts w:ascii="Arial" w:hAnsi="Arial" w:cs="Arial"/>
                <w:sz w:val="16"/>
                <w:szCs w:val="16"/>
              </w:rPr>
              <w:lastRenderedPageBreak/>
              <w:t>If alert status is not OK – appends a line to partial coverage file: ‘S</w:t>
            </w:r>
            <w:r>
              <w:rPr>
                <w:rFonts w:ascii="Arial" w:hAnsi="Arial" w:cs="Arial"/>
                <w:iCs/>
                <w:sz w:val="16"/>
                <w:szCs w:val="16"/>
              </w:rPr>
              <w:t>UMMARY, &lt;Testcase name&gt;, FAIL’</w:t>
            </w:r>
          </w:p>
          <w:p w14:paraId="3328767E" w14:textId="77777777" w:rsidR="00E5108C" w:rsidRDefault="00E5108C" w:rsidP="00E5108C">
            <w:pPr>
              <w:tabs>
                <w:tab w:val="left" w:pos="4820"/>
              </w:tabs>
              <w:spacing w:before="20" w:after="20" w:line="20" w:lineRule="atLeast"/>
              <w:rPr>
                <w:rFonts w:ascii="Arial" w:hAnsi="Arial" w:cs="Arial"/>
                <w:sz w:val="16"/>
                <w:szCs w:val="16"/>
              </w:rPr>
            </w:pPr>
            <w:r w:rsidRPr="00413424">
              <w:rPr>
                <w:rFonts w:ascii="Arial" w:hAnsi="Arial" w:cs="Arial"/>
                <w:sz w:val="16"/>
                <w:szCs w:val="16"/>
              </w:rPr>
              <w:t xml:space="preserve">This </w:t>
            </w:r>
            <w:r>
              <w:rPr>
                <w:rFonts w:ascii="Arial" w:hAnsi="Arial" w:cs="Arial"/>
                <w:sz w:val="16"/>
                <w:szCs w:val="16"/>
              </w:rPr>
              <w:t xml:space="preserve">line </w:t>
            </w:r>
            <w:r w:rsidRPr="00413424">
              <w:rPr>
                <w:rFonts w:ascii="Arial" w:hAnsi="Arial" w:cs="Arial"/>
                <w:sz w:val="16"/>
                <w:szCs w:val="16"/>
              </w:rPr>
              <w:t>is used later by the run_spec_cov.py script.</w:t>
            </w:r>
          </w:p>
          <w:p w14:paraId="35BD5712" w14:textId="32569066" w:rsidR="00E5108C" w:rsidRPr="008D3930" w:rsidRDefault="00E5108C" w:rsidP="00E5108C">
            <w:pPr>
              <w:pStyle w:val="ListParagraph"/>
              <w:numPr>
                <w:ilvl w:val="0"/>
                <w:numId w:val="21"/>
              </w:numPr>
              <w:tabs>
                <w:tab w:val="left" w:pos="4820"/>
              </w:tabs>
              <w:spacing w:before="20" w:after="20" w:line="20" w:lineRule="atLeast"/>
              <w:rPr>
                <w:rFonts w:ascii="Arial" w:hAnsi="Arial" w:cs="Arial"/>
                <w:sz w:val="16"/>
                <w:szCs w:val="16"/>
              </w:rPr>
            </w:pPr>
            <w:r>
              <w:rPr>
                <w:rFonts w:ascii="Arial" w:hAnsi="Arial" w:cs="Arial"/>
                <w:sz w:val="16"/>
                <w:szCs w:val="16"/>
              </w:rPr>
              <w:t xml:space="preserve">If simulation never reached this command, </w:t>
            </w:r>
            <w:proofErr w:type="gramStart"/>
            <w:r>
              <w:rPr>
                <w:rFonts w:ascii="Arial" w:hAnsi="Arial" w:cs="Arial"/>
                <w:sz w:val="16"/>
                <w:szCs w:val="16"/>
              </w:rPr>
              <w:t>e.g.</w:t>
            </w:r>
            <w:proofErr w:type="gramEnd"/>
            <w:r>
              <w:rPr>
                <w:rFonts w:ascii="Arial" w:hAnsi="Arial" w:cs="Arial"/>
                <w:sz w:val="16"/>
                <w:szCs w:val="16"/>
              </w:rPr>
              <w:t xml:space="preserve"> if failed, then no summary line is written – indicating FAIL</w:t>
            </w:r>
          </w:p>
        </w:tc>
      </w:tr>
      <w:tr w:rsidR="00E5108C" w:rsidRPr="00AC5065" w14:paraId="276B2F4B" w14:textId="77777777" w:rsidTr="00E5108C">
        <w:tc>
          <w:tcPr>
            <w:tcW w:w="833" w:type="pct"/>
            <w:shd w:val="clear" w:color="auto" w:fill="auto"/>
          </w:tcPr>
          <w:p w14:paraId="2DDB8E23" w14:textId="6F5529A5" w:rsidR="00E5108C" w:rsidRDefault="00E5108C" w:rsidP="00E5108C">
            <w:pPr>
              <w:tabs>
                <w:tab w:val="left" w:pos="4820"/>
              </w:tabs>
              <w:spacing w:before="20" w:after="20" w:line="20" w:lineRule="atLeast"/>
              <w:rPr>
                <w:rFonts w:ascii="Arial" w:hAnsi="Arial" w:cs="Arial"/>
                <w:sz w:val="16"/>
                <w:szCs w:val="16"/>
              </w:rPr>
            </w:pPr>
            <w:proofErr w:type="spellStart"/>
            <w:r>
              <w:rPr>
                <w:rFonts w:ascii="Arial" w:hAnsi="Arial" w:cs="Arial"/>
                <w:sz w:val="16"/>
                <w:szCs w:val="16"/>
              </w:rPr>
              <w:lastRenderedPageBreak/>
              <w:t>cond_tick_off_req_</w:t>
            </w:r>
            <w:proofErr w:type="gramStart"/>
            <w:r>
              <w:rPr>
                <w:rFonts w:ascii="Arial" w:hAnsi="Arial" w:cs="Arial"/>
                <w:sz w:val="16"/>
                <w:szCs w:val="16"/>
              </w:rPr>
              <w:t>cov</w:t>
            </w:r>
            <w:proofErr w:type="spellEnd"/>
            <w:r>
              <w:rPr>
                <w:rFonts w:ascii="Arial" w:hAnsi="Arial" w:cs="Arial"/>
                <w:sz w:val="16"/>
                <w:szCs w:val="16"/>
              </w:rPr>
              <w:t>(</w:t>
            </w:r>
            <w:proofErr w:type="gramEnd"/>
            <w:r>
              <w:rPr>
                <w:rFonts w:ascii="Arial" w:hAnsi="Arial" w:cs="Arial"/>
                <w:sz w:val="16"/>
                <w:szCs w:val="16"/>
              </w:rPr>
              <w:t>)</w:t>
            </w:r>
          </w:p>
        </w:tc>
        <w:tc>
          <w:tcPr>
            <w:tcW w:w="1508" w:type="pct"/>
            <w:shd w:val="clear" w:color="auto" w:fill="auto"/>
          </w:tcPr>
          <w:p w14:paraId="5AE893E1" w14:textId="1177F194" w:rsidR="00E5108C" w:rsidRPr="00413424" w:rsidRDefault="00E5108C" w:rsidP="00E5108C">
            <w:pPr>
              <w:tabs>
                <w:tab w:val="left" w:pos="776"/>
                <w:tab w:val="left" w:pos="1627"/>
                <w:tab w:val="left" w:pos="4820"/>
              </w:tabs>
              <w:spacing w:before="20" w:after="20" w:line="20" w:lineRule="atLeast"/>
              <w:rPr>
                <w:rFonts w:ascii="Arial" w:hAnsi="Arial" w:cs="Arial"/>
                <w:sz w:val="16"/>
                <w:szCs w:val="16"/>
              </w:rPr>
            </w:pPr>
            <w:r>
              <w:rPr>
                <w:rFonts w:ascii="Arial" w:hAnsi="Arial" w:cs="Arial"/>
                <w:sz w:val="16"/>
                <w:szCs w:val="16"/>
              </w:rPr>
              <w:t xml:space="preserve">See </w:t>
            </w:r>
            <w:proofErr w:type="spellStart"/>
            <w:r>
              <w:rPr>
                <w:rFonts w:ascii="Arial" w:hAnsi="Arial" w:cs="Arial"/>
                <w:sz w:val="16"/>
                <w:szCs w:val="16"/>
              </w:rPr>
              <w:t>tick_off_req_</w:t>
            </w:r>
            <w:proofErr w:type="gramStart"/>
            <w:r>
              <w:rPr>
                <w:rFonts w:ascii="Arial" w:hAnsi="Arial" w:cs="Arial"/>
                <w:sz w:val="16"/>
                <w:szCs w:val="16"/>
              </w:rPr>
              <w:t>cov</w:t>
            </w:r>
            <w:proofErr w:type="spellEnd"/>
            <w:r>
              <w:rPr>
                <w:rFonts w:ascii="Arial" w:hAnsi="Arial" w:cs="Arial"/>
                <w:sz w:val="16"/>
                <w:szCs w:val="16"/>
              </w:rPr>
              <w:t>(</w:t>
            </w:r>
            <w:proofErr w:type="gramEnd"/>
            <w:r>
              <w:rPr>
                <w:rFonts w:ascii="Arial" w:hAnsi="Arial" w:cs="Arial"/>
                <w:sz w:val="16"/>
                <w:szCs w:val="16"/>
              </w:rPr>
              <w:t xml:space="preserve">) </w:t>
            </w:r>
            <w:proofErr w:type="spellStart"/>
            <w:r>
              <w:rPr>
                <w:rFonts w:ascii="Arial" w:hAnsi="Arial" w:cs="Arial"/>
                <w:sz w:val="16"/>
                <w:szCs w:val="16"/>
              </w:rPr>
              <w:t>paramteres</w:t>
            </w:r>
            <w:proofErr w:type="spellEnd"/>
            <w:r>
              <w:rPr>
                <w:rFonts w:ascii="Arial" w:hAnsi="Arial" w:cs="Arial"/>
                <w:sz w:val="16"/>
                <w:szCs w:val="16"/>
              </w:rPr>
              <w:t xml:space="preserve"> and examples above.</w:t>
            </w:r>
          </w:p>
        </w:tc>
        <w:tc>
          <w:tcPr>
            <w:tcW w:w="2659" w:type="pct"/>
            <w:shd w:val="clear" w:color="auto" w:fill="auto"/>
          </w:tcPr>
          <w:p w14:paraId="0EC22838" w14:textId="4C083D85" w:rsidR="00E5108C" w:rsidRDefault="00E5108C" w:rsidP="00E5108C">
            <w:pPr>
              <w:tabs>
                <w:tab w:val="left" w:pos="4820"/>
              </w:tabs>
              <w:spacing w:before="20" w:after="20" w:line="20" w:lineRule="atLeast"/>
              <w:rPr>
                <w:rFonts w:ascii="Arial" w:hAnsi="Arial" w:cs="Arial"/>
                <w:sz w:val="16"/>
                <w:szCs w:val="16"/>
              </w:rPr>
            </w:pPr>
            <w:r>
              <w:rPr>
                <w:rFonts w:ascii="Arial" w:hAnsi="Arial" w:cs="Arial"/>
                <w:sz w:val="16"/>
                <w:szCs w:val="16"/>
              </w:rPr>
              <w:t>In addition</w:t>
            </w:r>
            <w:r w:rsidR="00FA4486">
              <w:rPr>
                <w:rFonts w:ascii="Arial" w:hAnsi="Arial" w:cs="Arial"/>
                <w:sz w:val="16"/>
                <w:szCs w:val="16"/>
              </w:rPr>
              <w:t xml:space="preserve"> to </w:t>
            </w:r>
            <w:r w:rsidR="00213236">
              <w:rPr>
                <w:rFonts w:ascii="Arial" w:hAnsi="Arial" w:cs="Arial"/>
                <w:sz w:val="16"/>
                <w:szCs w:val="16"/>
              </w:rPr>
              <w:t xml:space="preserve">the </w:t>
            </w:r>
            <w:proofErr w:type="spellStart"/>
            <w:r w:rsidR="00FA4486">
              <w:rPr>
                <w:rFonts w:ascii="Arial" w:hAnsi="Arial" w:cs="Arial"/>
                <w:sz w:val="16"/>
                <w:szCs w:val="16"/>
              </w:rPr>
              <w:t>tick_off_req_</w:t>
            </w:r>
            <w:proofErr w:type="gramStart"/>
            <w:r w:rsidR="00FA4486">
              <w:rPr>
                <w:rFonts w:ascii="Arial" w:hAnsi="Arial" w:cs="Arial"/>
                <w:sz w:val="16"/>
                <w:szCs w:val="16"/>
              </w:rPr>
              <w:t>cov</w:t>
            </w:r>
            <w:proofErr w:type="spellEnd"/>
            <w:r w:rsidR="00FA4486">
              <w:rPr>
                <w:rFonts w:ascii="Arial" w:hAnsi="Arial" w:cs="Arial"/>
                <w:sz w:val="16"/>
                <w:szCs w:val="16"/>
              </w:rPr>
              <w:t>(</w:t>
            </w:r>
            <w:proofErr w:type="gramEnd"/>
            <w:r w:rsidR="00FA4486">
              <w:rPr>
                <w:rFonts w:ascii="Arial" w:hAnsi="Arial" w:cs="Arial"/>
                <w:sz w:val="16"/>
                <w:szCs w:val="16"/>
              </w:rPr>
              <w:t>) description above</w:t>
            </w:r>
            <w:r>
              <w:rPr>
                <w:rFonts w:ascii="Arial" w:hAnsi="Arial" w:cs="Arial"/>
                <w:sz w:val="16"/>
                <w:szCs w:val="16"/>
              </w:rPr>
              <w:t xml:space="preserve">, </w:t>
            </w:r>
            <w:r w:rsidR="00C34CD9">
              <w:rPr>
                <w:rFonts w:ascii="Arial" w:hAnsi="Arial" w:cs="Arial"/>
                <w:sz w:val="16"/>
                <w:szCs w:val="16"/>
              </w:rPr>
              <w:t>all of the</w:t>
            </w:r>
            <w:r w:rsidR="00FA4486">
              <w:rPr>
                <w:rFonts w:ascii="Arial" w:hAnsi="Arial" w:cs="Arial"/>
                <w:sz w:val="16"/>
                <w:szCs w:val="16"/>
              </w:rPr>
              <w:t xml:space="preserve"> </w:t>
            </w:r>
            <w:r>
              <w:rPr>
                <w:rFonts w:ascii="Arial" w:hAnsi="Arial" w:cs="Arial"/>
                <w:sz w:val="16"/>
                <w:szCs w:val="16"/>
              </w:rPr>
              <w:t xml:space="preserve">requirements </w:t>
            </w:r>
            <w:r w:rsidR="00133EAE">
              <w:rPr>
                <w:rFonts w:ascii="Arial" w:hAnsi="Arial" w:cs="Arial"/>
                <w:sz w:val="16"/>
                <w:szCs w:val="16"/>
              </w:rPr>
              <w:t xml:space="preserve">that are </w:t>
            </w:r>
            <w:r w:rsidR="00FA4486">
              <w:rPr>
                <w:rFonts w:ascii="Arial" w:hAnsi="Arial" w:cs="Arial"/>
                <w:sz w:val="16"/>
                <w:szCs w:val="16"/>
              </w:rPr>
              <w:t>disabled</w:t>
            </w:r>
            <w:r>
              <w:rPr>
                <w:rFonts w:ascii="Arial" w:hAnsi="Arial" w:cs="Arial"/>
                <w:sz w:val="16"/>
                <w:szCs w:val="16"/>
              </w:rPr>
              <w:t xml:space="preserve"> </w:t>
            </w:r>
            <w:r w:rsidR="00FA4486">
              <w:rPr>
                <w:rFonts w:ascii="Arial" w:hAnsi="Arial" w:cs="Arial"/>
                <w:sz w:val="16"/>
                <w:szCs w:val="16"/>
              </w:rPr>
              <w:t>for</w:t>
            </w:r>
            <w:r>
              <w:rPr>
                <w:rFonts w:ascii="Arial" w:hAnsi="Arial" w:cs="Arial"/>
                <w:sz w:val="16"/>
                <w:szCs w:val="16"/>
              </w:rPr>
              <w:t xml:space="preserve"> conditional tick off</w:t>
            </w:r>
            <w:r w:rsidR="00FA4486">
              <w:rPr>
                <w:rFonts w:ascii="Arial" w:hAnsi="Arial" w:cs="Arial"/>
                <w:sz w:val="16"/>
                <w:szCs w:val="16"/>
              </w:rPr>
              <w:t xml:space="preserve"> </w:t>
            </w:r>
            <w:r w:rsidR="00133EAE">
              <w:rPr>
                <w:rFonts w:ascii="Arial" w:hAnsi="Arial" w:cs="Arial"/>
                <w:sz w:val="16"/>
                <w:szCs w:val="16"/>
              </w:rPr>
              <w:t xml:space="preserve">will not be </w:t>
            </w:r>
            <w:r>
              <w:rPr>
                <w:rFonts w:ascii="Arial" w:hAnsi="Arial" w:cs="Arial"/>
                <w:sz w:val="16"/>
                <w:szCs w:val="16"/>
              </w:rPr>
              <w:t xml:space="preserve">ticked off in the partial coverage file. </w:t>
            </w:r>
            <w:r w:rsidR="00C34CD9">
              <w:rPr>
                <w:rFonts w:ascii="Arial" w:hAnsi="Arial" w:cs="Arial"/>
                <w:sz w:val="16"/>
                <w:szCs w:val="16"/>
              </w:rPr>
              <w:t>Note that a</w:t>
            </w:r>
            <w:r w:rsidR="00133EAE">
              <w:rPr>
                <w:rFonts w:ascii="Arial" w:hAnsi="Arial" w:cs="Arial"/>
                <w:sz w:val="16"/>
                <w:szCs w:val="16"/>
              </w:rPr>
              <w:t xml:space="preserve">ny other requirement that is not </w:t>
            </w:r>
            <w:proofErr w:type="spellStart"/>
            <w:r w:rsidR="00133EAE">
              <w:rPr>
                <w:rFonts w:ascii="Arial" w:hAnsi="Arial" w:cs="Arial"/>
                <w:sz w:val="16"/>
                <w:szCs w:val="16"/>
              </w:rPr>
              <w:t>disbled</w:t>
            </w:r>
            <w:proofErr w:type="spellEnd"/>
            <w:r w:rsidR="00133EAE">
              <w:rPr>
                <w:rFonts w:ascii="Arial" w:hAnsi="Arial" w:cs="Arial"/>
                <w:sz w:val="16"/>
                <w:szCs w:val="16"/>
              </w:rPr>
              <w:t xml:space="preserve"> for conditional tick off will be</w:t>
            </w:r>
            <w:r>
              <w:rPr>
                <w:rFonts w:ascii="Arial" w:hAnsi="Arial" w:cs="Arial"/>
                <w:sz w:val="16"/>
                <w:szCs w:val="16"/>
              </w:rPr>
              <w:t xml:space="preserve"> ticked off in the partial coverage file.</w:t>
            </w:r>
          </w:p>
          <w:p w14:paraId="582AD91E" w14:textId="77777777" w:rsidR="003308A4" w:rsidRDefault="003308A4" w:rsidP="00E5108C">
            <w:pPr>
              <w:tabs>
                <w:tab w:val="left" w:pos="4820"/>
              </w:tabs>
              <w:spacing w:before="20" w:after="20" w:line="20" w:lineRule="atLeast"/>
              <w:rPr>
                <w:rFonts w:ascii="Arial" w:hAnsi="Arial" w:cs="Arial"/>
                <w:sz w:val="16"/>
                <w:szCs w:val="16"/>
              </w:rPr>
            </w:pPr>
          </w:p>
          <w:p w14:paraId="277DFD4D" w14:textId="2D5296CB" w:rsidR="003308A4" w:rsidRPr="003308A4" w:rsidRDefault="003308A4" w:rsidP="00E5108C">
            <w:pPr>
              <w:tabs>
                <w:tab w:val="left" w:pos="4820"/>
              </w:tabs>
              <w:spacing w:before="20" w:after="20" w:line="20" w:lineRule="atLeast"/>
              <w:rPr>
                <w:rFonts w:ascii="Arial" w:hAnsi="Arial" w:cs="Arial"/>
                <w:sz w:val="16"/>
                <w:szCs w:val="16"/>
              </w:rPr>
            </w:pPr>
            <w:r>
              <w:rPr>
                <w:rFonts w:ascii="Arial" w:hAnsi="Arial" w:cs="Arial"/>
                <w:b/>
                <w:bCs/>
                <w:sz w:val="16"/>
                <w:szCs w:val="16"/>
              </w:rPr>
              <w:t>Note 1</w:t>
            </w:r>
            <w:r>
              <w:rPr>
                <w:rFonts w:ascii="Arial" w:hAnsi="Arial" w:cs="Arial"/>
                <w:sz w:val="16"/>
                <w:szCs w:val="16"/>
              </w:rPr>
              <w:t xml:space="preserve">: all requirements are by default enabled for conditional tick off, i.e. will act as being called using the </w:t>
            </w:r>
            <w:proofErr w:type="spellStart"/>
            <w:r>
              <w:rPr>
                <w:rFonts w:ascii="Arial" w:hAnsi="Arial" w:cs="Arial"/>
                <w:sz w:val="16"/>
                <w:szCs w:val="16"/>
              </w:rPr>
              <w:t>tick_off_req_</w:t>
            </w:r>
            <w:proofErr w:type="gramStart"/>
            <w:r>
              <w:rPr>
                <w:rFonts w:ascii="Arial" w:hAnsi="Arial" w:cs="Arial"/>
                <w:sz w:val="16"/>
                <w:szCs w:val="16"/>
              </w:rPr>
              <w:t>cov</w:t>
            </w:r>
            <w:proofErr w:type="spellEnd"/>
            <w:r>
              <w:rPr>
                <w:rFonts w:ascii="Arial" w:hAnsi="Arial" w:cs="Arial"/>
                <w:sz w:val="16"/>
                <w:szCs w:val="16"/>
              </w:rPr>
              <w:t>(</w:t>
            </w:r>
            <w:proofErr w:type="gramEnd"/>
            <w:r>
              <w:rPr>
                <w:rFonts w:ascii="Arial" w:hAnsi="Arial" w:cs="Arial"/>
                <w:sz w:val="16"/>
                <w:szCs w:val="16"/>
              </w:rPr>
              <w:t>) procedure.</w:t>
            </w:r>
          </w:p>
        </w:tc>
      </w:tr>
      <w:tr w:rsidR="00E5108C" w:rsidRPr="00AC5065" w14:paraId="6B9F9EC5" w14:textId="77777777" w:rsidTr="00E5108C">
        <w:tc>
          <w:tcPr>
            <w:tcW w:w="833" w:type="pct"/>
            <w:shd w:val="clear" w:color="auto" w:fill="auto"/>
          </w:tcPr>
          <w:p w14:paraId="29965E2D" w14:textId="5A3321FC" w:rsidR="00E5108C" w:rsidRPr="00413424" w:rsidRDefault="00E5108C" w:rsidP="00E5108C">
            <w:pPr>
              <w:tabs>
                <w:tab w:val="left" w:pos="4820"/>
              </w:tabs>
              <w:spacing w:before="20" w:after="20" w:line="20" w:lineRule="atLeast"/>
              <w:rPr>
                <w:rFonts w:ascii="Arial" w:hAnsi="Arial" w:cs="Arial"/>
                <w:sz w:val="16"/>
                <w:szCs w:val="16"/>
              </w:rPr>
            </w:pPr>
            <w:proofErr w:type="spellStart"/>
            <w:r>
              <w:rPr>
                <w:rFonts w:ascii="Arial" w:hAnsi="Arial" w:cs="Arial"/>
                <w:sz w:val="16"/>
                <w:szCs w:val="16"/>
              </w:rPr>
              <w:t>disable_cond_tick_off_req_</w:t>
            </w:r>
            <w:proofErr w:type="gramStart"/>
            <w:r>
              <w:rPr>
                <w:rFonts w:ascii="Arial" w:hAnsi="Arial" w:cs="Arial"/>
                <w:sz w:val="16"/>
                <w:szCs w:val="16"/>
              </w:rPr>
              <w:t>cov</w:t>
            </w:r>
            <w:proofErr w:type="spellEnd"/>
            <w:r>
              <w:rPr>
                <w:rFonts w:ascii="Arial" w:hAnsi="Arial" w:cs="Arial"/>
                <w:sz w:val="16"/>
                <w:szCs w:val="16"/>
              </w:rPr>
              <w:t>(</w:t>
            </w:r>
            <w:proofErr w:type="gramEnd"/>
            <w:r>
              <w:rPr>
                <w:rFonts w:ascii="Arial" w:hAnsi="Arial" w:cs="Arial"/>
                <w:sz w:val="16"/>
                <w:szCs w:val="16"/>
              </w:rPr>
              <w:t>)</w:t>
            </w:r>
          </w:p>
        </w:tc>
        <w:tc>
          <w:tcPr>
            <w:tcW w:w="1508" w:type="pct"/>
            <w:shd w:val="clear" w:color="auto" w:fill="auto"/>
          </w:tcPr>
          <w:p w14:paraId="178F8D11" w14:textId="76ABB7D4" w:rsidR="00E5108C" w:rsidRPr="00413424" w:rsidRDefault="00E5108C" w:rsidP="00E5108C">
            <w:pPr>
              <w:tabs>
                <w:tab w:val="left" w:pos="1026"/>
                <w:tab w:val="left" w:pos="1877"/>
                <w:tab w:val="left" w:pos="4820"/>
              </w:tabs>
              <w:spacing w:before="20" w:after="20" w:line="20" w:lineRule="atLeast"/>
              <w:rPr>
                <w:rFonts w:ascii="Arial" w:hAnsi="Arial" w:cs="Arial"/>
                <w:sz w:val="16"/>
                <w:szCs w:val="16"/>
              </w:rPr>
            </w:pPr>
            <w:r>
              <w:rPr>
                <w:rFonts w:ascii="Arial" w:hAnsi="Arial" w:cs="Arial"/>
                <w:sz w:val="16"/>
                <w:szCs w:val="16"/>
              </w:rPr>
              <w:t>requirement (string)</w:t>
            </w:r>
          </w:p>
        </w:tc>
        <w:tc>
          <w:tcPr>
            <w:tcW w:w="2659" w:type="pct"/>
            <w:shd w:val="clear" w:color="auto" w:fill="auto"/>
          </w:tcPr>
          <w:p w14:paraId="34B846D0" w14:textId="09CEF33E" w:rsidR="00E5108C" w:rsidRDefault="00F55F6E" w:rsidP="00F55F6E">
            <w:pPr>
              <w:tabs>
                <w:tab w:val="left" w:pos="4820"/>
              </w:tabs>
              <w:spacing w:before="20" w:after="20" w:line="20" w:lineRule="atLeast"/>
              <w:rPr>
                <w:rFonts w:ascii="Arial" w:hAnsi="Arial" w:cs="Arial"/>
                <w:sz w:val="16"/>
                <w:szCs w:val="16"/>
              </w:rPr>
            </w:pPr>
            <w:r>
              <w:rPr>
                <w:rFonts w:ascii="Arial" w:hAnsi="Arial" w:cs="Arial"/>
                <w:sz w:val="16"/>
                <w:szCs w:val="16"/>
              </w:rPr>
              <w:t xml:space="preserve">Prevents the </w:t>
            </w:r>
            <w:r w:rsidR="00890414">
              <w:rPr>
                <w:rFonts w:ascii="Arial" w:hAnsi="Arial" w:cs="Arial"/>
                <w:sz w:val="16"/>
                <w:szCs w:val="16"/>
              </w:rPr>
              <w:t xml:space="preserve">requirement </w:t>
            </w:r>
            <w:r>
              <w:rPr>
                <w:rFonts w:ascii="Arial" w:hAnsi="Arial" w:cs="Arial"/>
                <w:sz w:val="16"/>
                <w:szCs w:val="16"/>
              </w:rPr>
              <w:t>from being</w:t>
            </w:r>
            <w:r w:rsidR="00890414">
              <w:rPr>
                <w:rFonts w:ascii="Arial" w:hAnsi="Arial" w:cs="Arial"/>
                <w:sz w:val="16"/>
                <w:szCs w:val="16"/>
              </w:rPr>
              <w:t xml:space="preserve"> ticked off in the partial coverage file </w:t>
            </w:r>
            <w:r>
              <w:rPr>
                <w:rFonts w:ascii="Arial" w:hAnsi="Arial" w:cs="Arial"/>
                <w:sz w:val="16"/>
                <w:szCs w:val="16"/>
              </w:rPr>
              <w:t>when</w:t>
            </w:r>
            <w:r w:rsidR="00890414">
              <w:rPr>
                <w:rFonts w:ascii="Arial" w:hAnsi="Arial" w:cs="Arial"/>
                <w:sz w:val="16"/>
                <w:szCs w:val="16"/>
              </w:rPr>
              <w:t xml:space="preserve"> ticked off using </w:t>
            </w:r>
            <w:proofErr w:type="spellStart"/>
            <w:r w:rsidR="00890414">
              <w:rPr>
                <w:rFonts w:ascii="Arial" w:hAnsi="Arial" w:cs="Arial"/>
                <w:sz w:val="16"/>
                <w:szCs w:val="16"/>
              </w:rPr>
              <w:t>cond_tick_off_req_</w:t>
            </w:r>
            <w:proofErr w:type="gramStart"/>
            <w:r w:rsidR="00890414">
              <w:rPr>
                <w:rFonts w:ascii="Arial" w:hAnsi="Arial" w:cs="Arial"/>
                <w:sz w:val="16"/>
                <w:szCs w:val="16"/>
              </w:rPr>
              <w:t>cov</w:t>
            </w:r>
            <w:proofErr w:type="spellEnd"/>
            <w:r w:rsidR="00890414">
              <w:rPr>
                <w:rFonts w:ascii="Arial" w:hAnsi="Arial" w:cs="Arial"/>
                <w:sz w:val="16"/>
                <w:szCs w:val="16"/>
              </w:rPr>
              <w:t>(</w:t>
            </w:r>
            <w:proofErr w:type="gramEnd"/>
            <w:r w:rsidR="00890414">
              <w:rPr>
                <w:rFonts w:ascii="Arial" w:hAnsi="Arial" w:cs="Arial"/>
                <w:sz w:val="16"/>
                <w:szCs w:val="16"/>
              </w:rPr>
              <w:t>)</w:t>
            </w:r>
            <w:r w:rsidR="00213236">
              <w:rPr>
                <w:rFonts w:ascii="Arial" w:hAnsi="Arial" w:cs="Arial"/>
                <w:sz w:val="16"/>
                <w:szCs w:val="16"/>
              </w:rPr>
              <w:t xml:space="preserve"> procedure</w:t>
            </w:r>
            <w:r w:rsidR="00E5108C">
              <w:rPr>
                <w:rFonts w:ascii="Arial" w:hAnsi="Arial" w:cs="Arial"/>
                <w:sz w:val="16"/>
                <w:szCs w:val="16"/>
              </w:rPr>
              <w:t>.</w:t>
            </w:r>
          </w:p>
          <w:p w14:paraId="1C816AB6" w14:textId="77777777" w:rsidR="00E5108C" w:rsidRDefault="00E5108C" w:rsidP="00E5108C">
            <w:pPr>
              <w:tabs>
                <w:tab w:val="left" w:pos="4820"/>
              </w:tabs>
              <w:spacing w:before="20" w:after="20" w:line="20" w:lineRule="atLeast"/>
              <w:rPr>
                <w:rFonts w:ascii="Arial" w:hAnsi="Arial" w:cs="Arial"/>
                <w:sz w:val="16"/>
                <w:szCs w:val="16"/>
              </w:rPr>
            </w:pPr>
          </w:p>
          <w:p w14:paraId="5BB71C71" w14:textId="35D7A733" w:rsidR="00F55F6E" w:rsidRPr="00F55F6E" w:rsidRDefault="00F55F6E" w:rsidP="00E5108C">
            <w:pPr>
              <w:tabs>
                <w:tab w:val="left" w:pos="4820"/>
              </w:tabs>
              <w:spacing w:before="20" w:after="20" w:line="20" w:lineRule="atLeast"/>
              <w:rPr>
                <w:rFonts w:ascii="Arial" w:hAnsi="Arial" w:cs="Arial"/>
                <w:sz w:val="16"/>
                <w:szCs w:val="16"/>
              </w:rPr>
            </w:pPr>
            <w:r>
              <w:rPr>
                <w:rFonts w:ascii="Arial" w:hAnsi="Arial" w:cs="Arial"/>
                <w:b/>
                <w:bCs/>
                <w:sz w:val="16"/>
                <w:szCs w:val="16"/>
              </w:rPr>
              <w:t>Note 1</w:t>
            </w:r>
            <w:r>
              <w:rPr>
                <w:rFonts w:ascii="Arial" w:hAnsi="Arial" w:cs="Arial"/>
                <w:sz w:val="16"/>
                <w:szCs w:val="16"/>
              </w:rPr>
              <w:t xml:space="preserve">: regular </w:t>
            </w:r>
            <w:proofErr w:type="spellStart"/>
            <w:r>
              <w:rPr>
                <w:rFonts w:ascii="Arial" w:hAnsi="Arial" w:cs="Arial"/>
                <w:sz w:val="16"/>
                <w:szCs w:val="16"/>
              </w:rPr>
              <w:t>tick_off_req_</w:t>
            </w:r>
            <w:proofErr w:type="gramStart"/>
            <w:r>
              <w:rPr>
                <w:rFonts w:ascii="Arial" w:hAnsi="Arial" w:cs="Arial"/>
                <w:sz w:val="16"/>
                <w:szCs w:val="16"/>
              </w:rPr>
              <w:t>cov</w:t>
            </w:r>
            <w:proofErr w:type="spellEnd"/>
            <w:r>
              <w:rPr>
                <w:rFonts w:ascii="Arial" w:hAnsi="Arial" w:cs="Arial"/>
                <w:sz w:val="16"/>
                <w:szCs w:val="16"/>
              </w:rPr>
              <w:t>(</w:t>
            </w:r>
            <w:proofErr w:type="gramEnd"/>
            <w:r>
              <w:rPr>
                <w:rFonts w:ascii="Arial" w:hAnsi="Arial" w:cs="Arial"/>
                <w:sz w:val="16"/>
                <w:szCs w:val="16"/>
              </w:rPr>
              <w:t xml:space="preserve">) </w:t>
            </w:r>
            <w:r w:rsidR="00213236">
              <w:rPr>
                <w:rFonts w:ascii="Arial" w:hAnsi="Arial" w:cs="Arial"/>
                <w:sz w:val="16"/>
                <w:szCs w:val="16"/>
              </w:rPr>
              <w:t xml:space="preserve">procedure </w:t>
            </w:r>
            <w:r>
              <w:rPr>
                <w:rFonts w:ascii="Arial" w:hAnsi="Arial" w:cs="Arial"/>
                <w:sz w:val="16"/>
                <w:szCs w:val="16"/>
              </w:rPr>
              <w:t xml:space="preserve">is not affected </w:t>
            </w:r>
            <w:r w:rsidR="00213236">
              <w:rPr>
                <w:rFonts w:ascii="Arial" w:hAnsi="Arial" w:cs="Arial"/>
                <w:sz w:val="16"/>
                <w:szCs w:val="16"/>
              </w:rPr>
              <w:t>by this disabling.</w:t>
            </w:r>
          </w:p>
          <w:p w14:paraId="2BE79718" w14:textId="002CC311" w:rsidR="00E5108C" w:rsidRDefault="00E5108C" w:rsidP="00E5108C">
            <w:pPr>
              <w:tabs>
                <w:tab w:val="left" w:pos="4820"/>
              </w:tabs>
              <w:spacing w:before="20" w:after="20" w:line="20" w:lineRule="atLeast"/>
              <w:rPr>
                <w:rFonts w:ascii="Arial" w:hAnsi="Arial" w:cs="Arial"/>
                <w:sz w:val="16"/>
                <w:szCs w:val="16"/>
              </w:rPr>
            </w:pPr>
            <w:r w:rsidRPr="006356CF">
              <w:rPr>
                <w:rFonts w:ascii="Arial" w:hAnsi="Arial" w:cs="Arial"/>
                <w:b/>
                <w:bCs/>
                <w:sz w:val="16"/>
                <w:szCs w:val="16"/>
              </w:rPr>
              <w:t xml:space="preserve">Note </w:t>
            </w:r>
            <w:r w:rsidR="00F55F6E">
              <w:rPr>
                <w:rFonts w:ascii="Arial" w:hAnsi="Arial" w:cs="Arial"/>
                <w:b/>
                <w:bCs/>
                <w:sz w:val="16"/>
                <w:szCs w:val="16"/>
              </w:rPr>
              <w:t>2</w:t>
            </w:r>
            <w:r>
              <w:rPr>
                <w:rFonts w:ascii="Arial" w:hAnsi="Arial" w:cs="Arial"/>
                <w:sz w:val="16"/>
                <w:szCs w:val="16"/>
              </w:rPr>
              <w:t>: a TB_WARNING is raised if the requirement:</w:t>
            </w:r>
          </w:p>
          <w:p w14:paraId="79F81413" w14:textId="77777777" w:rsidR="00FA4486" w:rsidRDefault="00E5108C" w:rsidP="00E5108C">
            <w:pPr>
              <w:pStyle w:val="ListParagraph"/>
              <w:numPr>
                <w:ilvl w:val="0"/>
                <w:numId w:val="21"/>
              </w:numPr>
              <w:tabs>
                <w:tab w:val="left" w:pos="4820"/>
              </w:tabs>
              <w:spacing w:before="20" w:after="20" w:line="20" w:lineRule="atLeast"/>
              <w:rPr>
                <w:rFonts w:ascii="Arial" w:hAnsi="Arial" w:cs="Arial"/>
                <w:sz w:val="16"/>
                <w:szCs w:val="16"/>
              </w:rPr>
            </w:pPr>
            <w:r w:rsidRPr="006356CF">
              <w:rPr>
                <w:rFonts w:ascii="Arial" w:hAnsi="Arial" w:cs="Arial"/>
                <w:sz w:val="16"/>
                <w:szCs w:val="16"/>
              </w:rPr>
              <w:t>is not listed in the requirement file.</w:t>
            </w:r>
          </w:p>
          <w:p w14:paraId="40467FBF" w14:textId="702D6626" w:rsidR="00E5108C" w:rsidRPr="00FA4486" w:rsidRDefault="00E5108C" w:rsidP="00E5108C">
            <w:pPr>
              <w:pStyle w:val="ListParagraph"/>
              <w:numPr>
                <w:ilvl w:val="0"/>
                <w:numId w:val="21"/>
              </w:numPr>
              <w:tabs>
                <w:tab w:val="left" w:pos="4820"/>
              </w:tabs>
              <w:spacing w:before="20" w:after="20" w:line="20" w:lineRule="atLeast"/>
              <w:rPr>
                <w:rFonts w:ascii="Arial" w:hAnsi="Arial" w:cs="Arial"/>
                <w:sz w:val="16"/>
                <w:szCs w:val="16"/>
              </w:rPr>
            </w:pPr>
            <w:r w:rsidRPr="00FA4486">
              <w:rPr>
                <w:rFonts w:ascii="Arial" w:hAnsi="Arial" w:cs="Arial"/>
                <w:sz w:val="16"/>
                <w:szCs w:val="16"/>
              </w:rPr>
              <w:t xml:space="preserve">has </w:t>
            </w:r>
            <w:r w:rsidR="008B4A08">
              <w:rPr>
                <w:rFonts w:ascii="Arial" w:hAnsi="Arial" w:cs="Arial"/>
                <w:sz w:val="16"/>
                <w:szCs w:val="16"/>
              </w:rPr>
              <w:t xml:space="preserve">already </w:t>
            </w:r>
            <w:r w:rsidRPr="00FA4486">
              <w:rPr>
                <w:rFonts w:ascii="Arial" w:hAnsi="Arial" w:cs="Arial"/>
                <w:sz w:val="16"/>
                <w:szCs w:val="16"/>
              </w:rPr>
              <w:t xml:space="preserve">been </w:t>
            </w:r>
            <w:r w:rsidR="008B4A08">
              <w:rPr>
                <w:rFonts w:ascii="Arial" w:hAnsi="Arial" w:cs="Arial"/>
                <w:sz w:val="16"/>
                <w:szCs w:val="16"/>
              </w:rPr>
              <w:t>dis</w:t>
            </w:r>
            <w:r w:rsidRPr="00FA4486">
              <w:rPr>
                <w:rFonts w:ascii="Arial" w:hAnsi="Arial" w:cs="Arial"/>
                <w:sz w:val="16"/>
                <w:szCs w:val="16"/>
              </w:rPr>
              <w:t xml:space="preserve">abled </w:t>
            </w:r>
            <w:r w:rsidR="008B4A08">
              <w:rPr>
                <w:rFonts w:ascii="Arial" w:hAnsi="Arial" w:cs="Arial"/>
                <w:sz w:val="16"/>
                <w:szCs w:val="16"/>
              </w:rPr>
              <w:t>from</w:t>
            </w:r>
            <w:r w:rsidRPr="00FA4486">
              <w:rPr>
                <w:rFonts w:ascii="Arial" w:hAnsi="Arial" w:cs="Arial"/>
                <w:sz w:val="16"/>
                <w:szCs w:val="16"/>
              </w:rPr>
              <w:t xml:space="preserve"> conditional tick off.</w:t>
            </w:r>
          </w:p>
        </w:tc>
      </w:tr>
      <w:tr w:rsidR="00E5108C" w:rsidRPr="00AC5065" w14:paraId="7FF9E7C6" w14:textId="77777777" w:rsidTr="00E5108C">
        <w:tc>
          <w:tcPr>
            <w:tcW w:w="833" w:type="pct"/>
            <w:shd w:val="clear" w:color="auto" w:fill="auto"/>
          </w:tcPr>
          <w:p w14:paraId="0ED52F5D" w14:textId="42E207D8" w:rsidR="00E5108C" w:rsidRPr="00413424" w:rsidRDefault="00E5108C" w:rsidP="00E5108C">
            <w:pPr>
              <w:tabs>
                <w:tab w:val="left" w:pos="4820"/>
              </w:tabs>
              <w:spacing w:before="20" w:after="20" w:line="20" w:lineRule="atLeast"/>
              <w:rPr>
                <w:rFonts w:ascii="Arial" w:hAnsi="Arial" w:cs="Arial"/>
                <w:sz w:val="16"/>
                <w:szCs w:val="16"/>
              </w:rPr>
            </w:pPr>
            <w:proofErr w:type="spellStart"/>
            <w:r>
              <w:rPr>
                <w:rFonts w:ascii="Arial" w:hAnsi="Arial" w:cs="Arial"/>
                <w:sz w:val="16"/>
                <w:szCs w:val="16"/>
              </w:rPr>
              <w:t>enable_cond_tick_off_req_</w:t>
            </w:r>
            <w:proofErr w:type="gramStart"/>
            <w:r>
              <w:rPr>
                <w:rFonts w:ascii="Arial" w:hAnsi="Arial" w:cs="Arial"/>
                <w:sz w:val="16"/>
                <w:szCs w:val="16"/>
              </w:rPr>
              <w:t>cov</w:t>
            </w:r>
            <w:proofErr w:type="spellEnd"/>
            <w:r>
              <w:rPr>
                <w:rFonts w:ascii="Arial" w:hAnsi="Arial" w:cs="Arial"/>
                <w:sz w:val="16"/>
                <w:szCs w:val="16"/>
              </w:rPr>
              <w:t>(</w:t>
            </w:r>
            <w:proofErr w:type="gramEnd"/>
            <w:r>
              <w:rPr>
                <w:rFonts w:ascii="Arial" w:hAnsi="Arial" w:cs="Arial"/>
                <w:sz w:val="16"/>
                <w:szCs w:val="16"/>
              </w:rPr>
              <w:t>)</w:t>
            </w:r>
          </w:p>
        </w:tc>
        <w:tc>
          <w:tcPr>
            <w:tcW w:w="1508" w:type="pct"/>
            <w:shd w:val="clear" w:color="auto" w:fill="auto"/>
          </w:tcPr>
          <w:p w14:paraId="2386B97C" w14:textId="7453CC25" w:rsidR="00E5108C" w:rsidRPr="00413424" w:rsidRDefault="00E5108C" w:rsidP="00E5108C">
            <w:pPr>
              <w:tabs>
                <w:tab w:val="left" w:pos="1026"/>
                <w:tab w:val="left" w:pos="1877"/>
                <w:tab w:val="left" w:pos="4820"/>
              </w:tabs>
              <w:spacing w:before="20" w:after="20" w:line="20" w:lineRule="atLeast"/>
              <w:rPr>
                <w:rFonts w:ascii="Arial" w:hAnsi="Arial" w:cs="Arial"/>
                <w:sz w:val="16"/>
                <w:szCs w:val="16"/>
              </w:rPr>
            </w:pPr>
            <w:r>
              <w:rPr>
                <w:rFonts w:ascii="Arial" w:hAnsi="Arial" w:cs="Arial"/>
                <w:sz w:val="16"/>
                <w:szCs w:val="16"/>
              </w:rPr>
              <w:t>requirement (string)</w:t>
            </w:r>
          </w:p>
        </w:tc>
        <w:tc>
          <w:tcPr>
            <w:tcW w:w="2659" w:type="pct"/>
            <w:shd w:val="clear" w:color="auto" w:fill="auto"/>
          </w:tcPr>
          <w:p w14:paraId="739A2BCC" w14:textId="2AB264CD" w:rsidR="00F55F6E" w:rsidRDefault="00F55F6E" w:rsidP="00E5108C">
            <w:pPr>
              <w:tabs>
                <w:tab w:val="left" w:pos="4820"/>
              </w:tabs>
              <w:spacing w:before="20" w:after="20" w:line="20" w:lineRule="atLeast"/>
              <w:rPr>
                <w:rFonts w:ascii="Arial" w:hAnsi="Arial" w:cs="Arial"/>
                <w:sz w:val="16"/>
                <w:szCs w:val="16"/>
              </w:rPr>
            </w:pPr>
            <w:r>
              <w:rPr>
                <w:rFonts w:ascii="Arial" w:hAnsi="Arial" w:cs="Arial"/>
                <w:sz w:val="16"/>
                <w:szCs w:val="16"/>
              </w:rPr>
              <w:t xml:space="preserve">Permit the requirement to be ticked off in the partial coverage file when ticked off using </w:t>
            </w:r>
            <w:proofErr w:type="spellStart"/>
            <w:r>
              <w:rPr>
                <w:rFonts w:ascii="Arial" w:hAnsi="Arial" w:cs="Arial"/>
                <w:sz w:val="16"/>
                <w:szCs w:val="16"/>
              </w:rPr>
              <w:t>cond_tick_off_req_</w:t>
            </w:r>
            <w:proofErr w:type="gramStart"/>
            <w:r>
              <w:rPr>
                <w:rFonts w:ascii="Arial" w:hAnsi="Arial" w:cs="Arial"/>
                <w:sz w:val="16"/>
                <w:szCs w:val="16"/>
              </w:rPr>
              <w:t>cov</w:t>
            </w:r>
            <w:proofErr w:type="spellEnd"/>
            <w:r>
              <w:rPr>
                <w:rFonts w:ascii="Arial" w:hAnsi="Arial" w:cs="Arial"/>
                <w:sz w:val="16"/>
                <w:szCs w:val="16"/>
              </w:rPr>
              <w:t>(</w:t>
            </w:r>
            <w:proofErr w:type="gramEnd"/>
            <w:r>
              <w:rPr>
                <w:rFonts w:ascii="Arial" w:hAnsi="Arial" w:cs="Arial"/>
                <w:sz w:val="16"/>
                <w:szCs w:val="16"/>
              </w:rPr>
              <w:t>)</w:t>
            </w:r>
            <w:r w:rsidR="00213236">
              <w:rPr>
                <w:rFonts w:ascii="Arial" w:hAnsi="Arial" w:cs="Arial"/>
                <w:sz w:val="16"/>
                <w:szCs w:val="16"/>
              </w:rPr>
              <w:t xml:space="preserve"> procedure.</w:t>
            </w:r>
          </w:p>
          <w:p w14:paraId="1A300801" w14:textId="18D1D588" w:rsidR="00E5108C" w:rsidRDefault="00E5108C" w:rsidP="00E5108C">
            <w:pPr>
              <w:tabs>
                <w:tab w:val="left" w:pos="4820"/>
              </w:tabs>
              <w:spacing w:before="20" w:after="20" w:line="20" w:lineRule="atLeast"/>
              <w:rPr>
                <w:rFonts w:ascii="Arial" w:hAnsi="Arial" w:cs="Arial"/>
                <w:sz w:val="16"/>
                <w:szCs w:val="16"/>
              </w:rPr>
            </w:pPr>
          </w:p>
          <w:p w14:paraId="44F979B4" w14:textId="0C065422" w:rsidR="00213236" w:rsidRPr="00213236" w:rsidRDefault="00213236" w:rsidP="00E5108C">
            <w:pPr>
              <w:tabs>
                <w:tab w:val="left" w:pos="4820"/>
              </w:tabs>
              <w:spacing w:before="20" w:after="20" w:line="20" w:lineRule="atLeast"/>
              <w:rPr>
                <w:rFonts w:ascii="Arial" w:hAnsi="Arial" w:cs="Arial"/>
                <w:sz w:val="16"/>
                <w:szCs w:val="16"/>
              </w:rPr>
            </w:pPr>
            <w:r>
              <w:rPr>
                <w:rFonts w:ascii="Arial" w:hAnsi="Arial" w:cs="Arial"/>
                <w:b/>
                <w:bCs/>
                <w:sz w:val="16"/>
                <w:szCs w:val="16"/>
              </w:rPr>
              <w:t>Note 1</w:t>
            </w:r>
            <w:r>
              <w:rPr>
                <w:rFonts w:ascii="Arial" w:hAnsi="Arial" w:cs="Arial"/>
                <w:sz w:val="16"/>
                <w:szCs w:val="16"/>
              </w:rPr>
              <w:t>: all requirements are by default enabled for conditional requirement tick off.</w:t>
            </w:r>
          </w:p>
          <w:p w14:paraId="53CED0BC" w14:textId="77777777" w:rsidR="00E5108C" w:rsidRDefault="00E5108C" w:rsidP="00E5108C">
            <w:pPr>
              <w:tabs>
                <w:tab w:val="left" w:pos="4820"/>
              </w:tabs>
              <w:spacing w:before="20" w:after="20" w:line="20" w:lineRule="atLeast"/>
              <w:rPr>
                <w:rFonts w:ascii="Arial" w:hAnsi="Arial" w:cs="Arial"/>
                <w:sz w:val="16"/>
                <w:szCs w:val="16"/>
              </w:rPr>
            </w:pPr>
            <w:r w:rsidRPr="006356CF">
              <w:rPr>
                <w:rFonts w:ascii="Arial" w:hAnsi="Arial" w:cs="Arial"/>
                <w:b/>
                <w:bCs/>
                <w:sz w:val="16"/>
                <w:szCs w:val="16"/>
              </w:rPr>
              <w:t>Note 2</w:t>
            </w:r>
            <w:r>
              <w:rPr>
                <w:rFonts w:ascii="Arial" w:hAnsi="Arial" w:cs="Arial"/>
                <w:sz w:val="16"/>
                <w:szCs w:val="16"/>
              </w:rPr>
              <w:t xml:space="preserve">: a TB_WARNING is raised if the requirement: </w:t>
            </w:r>
          </w:p>
          <w:p w14:paraId="3D95E700" w14:textId="77777777" w:rsidR="00FA4486" w:rsidRDefault="00E5108C" w:rsidP="00E5108C">
            <w:pPr>
              <w:pStyle w:val="ListParagraph"/>
              <w:numPr>
                <w:ilvl w:val="0"/>
                <w:numId w:val="22"/>
              </w:numPr>
              <w:tabs>
                <w:tab w:val="left" w:pos="4820"/>
              </w:tabs>
              <w:spacing w:before="20" w:after="20" w:line="20" w:lineRule="atLeast"/>
              <w:rPr>
                <w:rFonts w:ascii="Arial" w:hAnsi="Arial" w:cs="Arial"/>
                <w:sz w:val="16"/>
                <w:szCs w:val="16"/>
              </w:rPr>
            </w:pPr>
            <w:r w:rsidRPr="006356CF">
              <w:rPr>
                <w:rFonts w:ascii="Arial" w:hAnsi="Arial" w:cs="Arial"/>
                <w:sz w:val="16"/>
                <w:szCs w:val="16"/>
              </w:rPr>
              <w:t>is not listed in the requirement file.</w:t>
            </w:r>
          </w:p>
          <w:p w14:paraId="02869474" w14:textId="2B11554C" w:rsidR="00E5108C" w:rsidRPr="00FA4486" w:rsidRDefault="00E5108C" w:rsidP="00E5108C">
            <w:pPr>
              <w:pStyle w:val="ListParagraph"/>
              <w:numPr>
                <w:ilvl w:val="0"/>
                <w:numId w:val="22"/>
              </w:numPr>
              <w:tabs>
                <w:tab w:val="left" w:pos="4820"/>
              </w:tabs>
              <w:spacing w:before="20" w:after="20" w:line="20" w:lineRule="atLeast"/>
              <w:rPr>
                <w:rFonts w:ascii="Arial" w:hAnsi="Arial" w:cs="Arial"/>
                <w:sz w:val="16"/>
                <w:szCs w:val="16"/>
              </w:rPr>
            </w:pPr>
            <w:r w:rsidRPr="00FA4486">
              <w:rPr>
                <w:rFonts w:ascii="Arial" w:hAnsi="Arial" w:cs="Arial"/>
                <w:sz w:val="16"/>
                <w:szCs w:val="16"/>
              </w:rPr>
              <w:t xml:space="preserve">has </w:t>
            </w:r>
            <w:r w:rsidR="003308A4">
              <w:rPr>
                <w:rFonts w:ascii="Arial" w:hAnsi="Arial" w:cs="Arial"/>
                <w:sz w:val="16"/>
                <w:szCs w:val="16"/>
              </w:rPr>
              <w:t xml:space="preserve">not previously </w:t>
            </w:r>
            <w:r w:rsidRPr="00FA4486">
              <w:rPr>
                <w:rFonts w:ascii="Arial" w:hAnsi="Arial" w:cs="Arial"/>
                <w:sz w:val="16"/>
                <w:szCs w:val="16"/>
              </w:rPr>
              <w:t xml:space="preserve">been </w:t>
            </w:r>
            <w:r w:rsidR="003308A4">
              <w:rPr>
                <w:rFonts w:ascii="Arial" w:hAnsi="Arial" w:cs="Arial"/>
                <w:sz w:val="16"/>
                <w:szCs w:val="16"/>
              </w:rPr>
              <w:t>dis</w:t>
            </w:r>
            <w:r w:rsidRPr="00FA4486">
              <w:rPr>
                <w:rFonts w:ascii="Arial" w:hAnsi="Arial" w:cs="Arial"/>
                <w:sz w:val="16"/>
                <w:szCs w:val="16"/>
              </w:rPr>
              <w:t>abled fr</w:t>
            </w:r>
            <w:r w:rsidR="003308A4">
              <w:rPr>
                <w:rFonts w:ascii="Arial" w:hAnsi="Arial" w:cs="Arial"/>
                <w:sz w:val="16"/>
                <w:szCs w:val="16"/>
              </w:rPr>
              <w:t>om</w:t>
            </w:r>
            <w:r w:rsidRPr="00FA4486">
              <w:rPr>
                <w:rFonts w:ascii="Arial" w:hAnsi="Arial" w:cs="Arial"/>
                <w:sz w:val="16"/>
                <w:szCs w:val="16"/>
              </w:rPr>
              <w:t xml:space="preserve"> conditional tick off.  </w:t>
            </w:r>
          </w:p>
        </w:tc>
      </w:tr>
    </w:tbl>
    <w:p w14:paraId="5634C089" w14:textId="0EC614C8" w:rsidR="00513020" w:rsidRPr="0059758E" w:rsidRDefault="001C70BD" w:rsidP="0059758E">
      <w:pPr>
        <w:pStyle w:val="Caption"/>
        <w:jc w:val="center"/>
        <w:rPr>
          <w:rFonts w:eastAsiaTheme="minorEastAsia"/>
          <w:color w:val="5A5A5A" w:themeColor="text1" w:themeTint="A5"/>
          <w:spacing w:val="15"/>
          <w:sz w:val="28"/>
          <w:szCs w:val="22"/>
        </w:rPr>
      </w:pPr>
      <w:bookmarkStart w:id="207" w:name="_Ref528655369"/>
      <w:r w:rsidRPr="00AC5065">
        <w:t xml:space="preserve">Table </w:t>
      </w:r>
      <w:r w:rsidRPr="00AC5065">
        <w:fldChar w:fldCharType="begin"/>
      </w:r>
      <w:r w:rsidRPr="00AC5065">
        <w:instrText xml:space="preserve"> SEQ Table \* ARABIC </w:instrText>
      </w:r>
      <w:r w:rsidRPr="00AC5065">
        <w:fldChar w:fldCharType="separate"/>
      </w:r>
      <w:r w:rsidR="0032430D">
        <w:rPr>
          <w:noProof/>
        </w:rPr>
        <w:t>2</w:t>
      </w:r>
      <w:r w:rsidRPr="00AC5065">
        <w:fldChar w:fldCharType="end"/>
      </w:r>
      <w:bookmarkEnd w:id="207"/>
      <w:r w:rsidRPr="00AC5065">
        <w:t xml:space="preserve"> VHDL Methods</w:t>
      </w:r>
      <w:r w:rsidR="0022178E" w:rsidRPr="00AC5065">
        <w:rPr>
          <w:sz w:val="28"/>
        </w:rPr>
        <w:br w:type="page"/>
      </w:r>
    </w:p>
    <w:p w14:paraId="1F503CF5" w14:textId="641358F5" w:rsidR="00DC7FC6" w:rsidRPr="00AC66BE" w:rsidRDefault="00AC66BE" w:rsidP="00372E15">
      <w:pPr>
        <w:pStyle w:val="Heading2"/>
      </w:pPr>
      <w:bookmarkStart w:id="208" w:name="_Ref31619435"/>
      <w:r w:rsidRPr="00AC66BE">
        <w:lastRenderedPageBreak/>
        <w:t xml:space="preserve">Specification Coverage </w:t>
      </w:r>
      <w:r w:rsidR="00EC3976">
        <w:t>configuration record:</w:t>
      </w:r>
      <w:bookmarkEnd w:id="208"/>
      <w:r w:rsidR="00A77359">
        <w:t xml:space="preserve"> </w:t>
      </w:r>
      <w:proofErr w:type="spellStart"/>
      <w:r w:rsidR="00A77359">
        <w:t>shared_spec_cov_config</w:t>
      </w:r>
      <w:proofErr w:type="spellEnd"/>
    </w:p>
    <w:p w14:paraId="280DEFAB" w14:textId="39F9747B" w:rsidR="00DC7FC6" w:rsidRPr="0048058E" w:rsidRDefault="00DC7FC6" w:rsidP="00513020">
      <w:pPr>
        <w:rPr>
          <w:rFonts w:ascii="Arial" w:hAnsi="Arial" w:cs="Arial"/>
          <w:sz w:val="8"/>
          <w:lang w:val="en-US"/>
        </w:rPr>
      </w:pPr>
    </w:p>
    <w:p w14:paraId="74FF7AA8" w14:textId="3D837303" w:rsidR="00EC3976" w:rsidRPr="0048058E" w:rsidRDefault="00EC3976" w:rsidP="00EC3976">
      <w:pPr>
        <w:rPr>
          <w:rFonts w:ascii="Arial" w:hAnsi="Arial" w:cs="Arial"/>
          <w:szCs w:val="18"/>
          <w:lang w:val="en-US"/>
        </w:rPr>
      </w:pPr>
      <w:r w:rsidRPr="0048058E">
        <w:rPr>
          <w:rFonts w:ascii="Arial" w:hAnsi="Arial" w:cs="Arial"/>
          <w:szCs w:val="18"/>
          <w:lang w:val="en-US"/>
        </w:rPr>
        <w:t xml:space="preserve">This record is located in the </w:t>
      </w:r>
      <w:r w:rsidR="00C00D71">
        <w:rPr>
          <w:rFonts w:ascii="Arial" w:hAnsi="Arial" w:cs="Arial"/>
          <w:szCs w:val="18"/>
          <w:lang w:val="en-US"/>
        </w:rPr>
        <w:t xml:space="preserve">local </w:t>
      </w:r>
      <w:r w:rsidRPr="0048058E">
        <w:rPr>
          <w:rFonts w:ascii="Arial" w:hAnsi="Arial" w:cs="Arial"/>
          <w:szCs w:val="18"/>
          <w:lang w:val="en-US"/>
        </w:rPr>
        <w:t>adaptation</w:t>
      </w:r>
      <w:r w:rsidR="00C00D71">
        <w:rPr>
          <w:rFonts w:ascii="Arial" w:hAnsi="Arial" w:cs="Arial"/>
          <w:szCs w:val="18"/>
          <w:lang w:val="en-US"/>
        </w:rPr>
        <w:t xml:space="preserve"> </w:t>
      </w:r>
      <w:r w:rsidRPr="0048058E">
        <w:rPr>
          <w:rFonts w:ascii="Arial" w:hAnsi="Arial" w:cs="Arial"/>
          <w:szCs w:val="18"/>
          <w:lang w:val="en-US"/>
        </w:rPr>
        <w:t>packag</w:t>
      </w:r>
      <w:r w:rsidR="00C00D71">
        <w:rPr>
          <w:rFonts w:ascii="Arial" w:hAnsi="Arial" w:cs="Arial"/>
          <w:szCs w:val="18"/>
          <w:lang w:val="en-US"/>
        </w:rPr>
        <w:t>e ‘</w:t>
      </w:r>
      <w:proofErr w:type="spellStart"/>
      <w:r w:rsidR="00C00D71">
        <w:rPr>
          <w:rFonts w:ascii="Arial" w:hAnsi="Arial" w:cs="Arial"/>
          <w:szCs w:val="18"/>
          <w:lang w:val="en-US"/>
        </w:rPr>
        <w:t>bitvis_vip_spec_cov</w:t>
      </w:r>
      <w:proofErr w:type="spellEnd"/>
      <w:r w:rsidR="00C00D71">
        <w:rPr>
          <w:rFonts w:ascii="Arial" w:hAnsi="Arial" w:cs="Arial"/>
          <w:szCs w:val="18"/>
          <w:lang w:val="en-US"/>
        </w:rPr>
        <w:t>/</w:t>
      </w:r>
      <w:proofErr w:type="spellStart"/>
      <w:r w:rsidR="00C00D71">
        <w:rPr>
          <w:rFonts w:ascii="Arial" w:hAnsi="Arial" w:cs="Arial"/>
          <w:szCs w:val="18"/>
          <w:lang w:val="en-US"/>
        </w:rPr>
        <w:t>src</w:t>
      </w:r>
      <w:proofErr w:type="spellEnd"/>
      <w:r w:rsidR="00C00D71">
        <w:rPr>
          <w:rFonts w:ascii="Arial" w:hAnsi="Arial" w:cs="Arial"/>
          <w:szCs w:val="18"/>
          <w:lang w:val="en-US"/>
        </w:rPr>
        <w:t>/</w:t>
      </w:r>
      <w:proofErr w:type="spellStart"/>
      <w:r w:rsidR="00A77359">
        <w:rPr>
          <w:rFonts w:ascii="Arial" w:hAnsi="Arial" w:cs="Arial"/>
          <w:szCs w:val="18"/>
          <w:lang w:val="en-US"/>
        </w:rPr>
        <w:t>local_</w:t>
      </w:r>
      <w:r w:rsidR="00C00D71">
        <w:rPr>
          <w:rFonts w:ascii="Arial" w:hAnsi="Arial" w:cs="Arial"/>
          <w:szCs w:val="18"/>
          <w:lang w:val="en-US"/>
        </w:rPr>
        <w:t>adaptations_pkg.vhd</w:t>
      </w:r>
      <w:proofErr w:type="spellEnd"/>
      <w:r w:rsidR="00C00D71">
        <w:rPr>
          <w:rFonts w:ascii="Arial" w:hAnsi="Arial" w:cs="Arial"/>
          <w:szCs w:val="18"/>
          <w:lang w:val="en-US"/>
        </w:rPr>
        <w:t>’</w:t>
      </w:r>
    </w:p>
    <w:p w14:paraId="31F6779D" w14:textId="0ADE08D6" w:rsidR="009D1022" w:rsidRDefault="00EC3976" w:rsidP="00EC3976">
      <w:pPr>
        <w:rPr>
          <w:rFonts w:ascii="Arial" w:hAnsi="Arial" w:cs="Arial"/>
          <w:szCs w:val="18"/>
          <w:lang w:val="en-US"/>
        </w:rPr>
      </w:pPr>
      <w:r w:rsidRPr="0048058E">
        <w:rPr>
          <w:rFonts w:ascii="Arial" w:hAnsi="Arial" w:cs="Arial"/>
          <w:szCs w:val="18"/>
          <w:lang w:val="en-US"/>
        </w:rPr>
        <w:t xml:space="preserve">The configuration record is applied as a </w:t>
      </w:r>
      <w:proofErr w:type="spellStart"/>
      <w:r w:rsidR="00C00D71">
        <w:rPr>
          <w:rFonts w:ascii="Arial" w:hAnsi="Arial" w:cs="Arial"/>
          <w:szCs w:val="18"/>
          <w:lang w:val="en-US"/>
        </w:rPr>
        <w:t>shared_variable</w:t>
      </w:r>
      <w:proofErr w:type="spellEnd"/>
      <w:r w:rsidR="00C00D71">
        <w:rPr>
          <w:rFonts w:ascii="Arial" w:hAnsi="Arial" w:cs="Arial"/>
          <w:szCs w:val="18"/>
          <w:lang w:val="en-US"/>
        </w:rPr>
        <w:t xml:space="preserve"> ‘</w:t>
      </w:r>
      <w:proofErr w:type="spellStart"/>
      <w:r w:rsidR="00C00D71">
        <w:rPr>
          <w:rFonts w:ascii="Arial" w:hAnsi="Arial" w:cs="Arial"/>
          <w:szCs w:val="18"/>
          <w:lang w:val="en-US"/>
        </w:rPr>
        <w:t>shared_spec_cov_config</w:t>
      </w:r>
      <w:proofErr w:type="spellEnd"/>
      <w:r w:rsidR="00C00D71">
        <w:rPr>
          <w:rFonts w:ascii="Arial" w:hAnsi="Arial" w:cs="Arial"/>
          <w:szCs w:val="18"/>
          <w:lang w:val="en-US"/>
        </w:rPr>
        <w:t>’ to allow different configuration for different DUTs</w:t>
      </w:r>
      <w:r w:rsidRPr="0048058E">
        <w:rPr>
          <w:rFonts w:ascii="Arial" w:hAnsi="Arial" w:cs="Arial"/>
          <w:szCs w:val="18"/>
          <w:lang w:val="en-US"/>
        </w:rPr>
        <w:t>.</w:t>
      </w:r>
      <w:r w:rsidR="00C00D71">
        <w:rPr>
          <w:rFonts w:ascii="Arial" w:hAnsi="Arial" w:cs="Arial"/>
          <w:szCs w:val="18"/>
          <w:lang w:val="en-US"/>
        </w:rPr>
        <w:t xml:space="preserve"> </w:t>
      </w:r>
    </w:p>
    <w:p w14:paraId="0305B8FC" w14:textId="3DA188DF" w:rsidR="00C00D71" w:rsidRPr="0048058E" w:rsidRDefault="00C00D71" w:rsidP="00EC3976">
      <w:pPr>
        <w:rPr>
          <w:rFonts w:ascii="Arial" w:hAnsi="Arial" w:cs="Arial"/>
          <w:szCs w:val="18"/>
          <w:lang w:val="en-US"/>
        </w:rPr>
      </w:pPr>
      <w:r>
        <w:rPr>
          <w:rFonts w:ascii="Arial" w:hAnsi="Arial" w:cs="Arial"/>
          <w:szCs w:val="18"/>
          <w:lang w:val="en-US"/>
        </w:rPr>
        <w:t>Any test sequencer may then set the complete re</w:t>
      </w:r>
      <w:r w:rsidR="001B3DB0">
        <w:rPr>
          <w:rFonts w:ascii="Arial" w:hAnsi="Arial" w:cs="Arial"/>
          <w:szCs w:val="18"/>
          <w:lang w:val="en-US"/>
        </w:rPr>
        <w:t>cord</w:t>
      </w:r>
      <w:r>
        <w:rPr>
          <w:rFonts w:ascii="Arial" w:hAnsi="Arial" w:cs="Arial"/>
          <w:szCs w:val="18"/>
          <w:lang w:val="en-US"/>
        </w:rPr>
        <w:t xml:space="preserve"> as required – or even just parts of it like </w:t>
      </w:r>
      <w:proofErr w:type="spellStart"/>
      <w:r>
        <w:rPr>
          <w:rFonts w:ascii="Arial" w:hAnsi="Arial" w:cs="Arial"/>
          <w:szCs w:val="18"/>
          <w:lang w:val="en-US"/>
        </w:rPr>
        <w:t>shared_spec_cov_config.csv_</w:t>
      </w:r>
      <w:proofErr w:type="gramStart"/>
      <w:r w:rsidR="00957F50">
        <w:rPr>
          <w:rFonts w:ascii="Arial" w:hAnsi="Arial" w:cs="Arial"/>
          <w:szCs w:val="18"/>
          <w:lang w:val="en-US"/>
        </w:rPr>
        <w:t>delimiter</w:t>
      </w:r>
      <w:proofErr w:type="spellEnd"/>
      <w:r>
        <w:rPr>
          <w:rFonts w:ascii="Arial" w:hAnsi="Arial" w:cs="Arial"/>
          <w:szCs w:val="18"/>
          <w:lang w:val="en-US"/>
        </w:rPr>
        <w:t xml:space="preserve"> :</w:t>
      </w:r>
      <w:proofErr w:type="gramEnd"/>
      <w:r>
        <w:rPr>
          <w:rFonts w:ascii="Arial" w:hAnsi="Arial" w:cs="Arial"/>
          <w:szCs w:val="18"/>
          <w:lang w:val="en-US"/>
        </w:rPr>
        <w:t>= ‘;’;</w:t>
      </w:r>
    </w:p>
    <w:p w14:paraId="1AA8DB4C" w14:textId="66E73346" w:rsidR="00744EFA" w:rsidRPr="00AC5065" w:rsidRDefault="00744EFA" w:rsidP="00744EFA">
      <w:pPr>
        <w:pStyle w:val="Caption"/>
        <w:keepNext/>
        <w:jc w:val="center"/>
        <w:rPr>
          <w:rFonts w:ascii="Arial" w:hAnsi="Arial" w:cs="Arial"/>
        </w:rPr>
      </w:pPr>
    </w:p>
    <w:tbl>
      <w:tblPr>
        <w:tblW w:w="5000" w:type="pct"/>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4A0" w:firstRow="1" w:lastRow="0" w:firstColumn="1" w:lastColumn="0" w:noHBand="0" w:noVBand="1"/>
      </w:tblPr>
      <w:tblGrid>
        <w:gridCol w:w="3382"/>
        <w:gridCol w:w="1518"/>
        <w:gridCol w:w="1851"/>
        <w:gridCol w:w="8372"/>
      </w:tblGrid>
      <w:tr w:rsidR="00744EFA" w:rsidRPr="00AC5065" w14:paraId="3B6CCFD3" w14:textId="77777777" w:rsidTr="001C70BD">
        <w:tc>
          <w:tcPr>
            <w:tcW w:w="1118" w:type="pct"/>
            <w:shd w:val="solid" w:color="000000" w:fill="FFFFFF"/>
          </w:tcPr>
          <w:p w14:paraId="72C58A87" w14:textId="226C4AFA" w:rsidR="00744EFA" w:rsidRPr="00AC5065" w:rsidRDefault="00EC3976" w:rsidP="00F14FCD">
            <w:pPr>
              <w:tabs>
                <w:tab w:val="left" w:pos="4820"/>
              </w:tabs>
              <w:rPr>
                <w:rFonts w:ascii="Arial" w:hAnsi="Arial" w:cs="Arial"/>
                <w:b/>
                <w:bCs/>
                <w:sz w:val="20"/>
              </w:rPr>
            </w:pPr>
            <w:r>
              <w:rPr>
                <w:rFonts w:ascii="Arial" w:hAnsi="Arial" w:cs="Arial"/>
                <w:b/>
                <w:bCs/>
                <w:sz w:val="20"/>
              </w:rPr>
              <w:t>Record elements</w:t>
            </w:r>
          </w:p>
        </w:tc>
        <w:tc>
          <w:tcPr>
            <w:tcW w:w="502" w:type="pct"/>
            <w:shd w:val="solid" w:color="000000" w:fill="FFFFFF"/>
          </w:tcPr>
          <w:p w14:paraId="1F6047E5" w14:textId="77777777" w:rsidR="00744EFA" w:rsidRPr="00AC5065" w:rsidRDefault="00744EFA" w:rsidP="00F14FCD">
            <w:pPr>
              <w:tabs>
                <w:tab w:val="left" w:pos="1877"/>
                <w:tab w:val="left" w:pos="4820"/>
              </w:tabs>
              <w:rPr>
                <w:rFonts w:ascii="Arial" w:hAnsi="Arial" w:cs="Arial"/>
                <w:b/>
                <w:bCs/>
                <w:sz w:val="20"/>
              </w:rPr>
            </w:pPr>
            <w:r w:rsidRPr="00AC5065">
              <w:rPr>
                <w:rFonts w:ascii="Arial" w:hAnsi="Arial" w:cs="Arial"/>
                <w:b/>
                <w:bCs/>
                <w:sz w:val="20"/>
              </w:rPr>
              <w:t>Type</w:t>
            </w:r>
          </w:p>
        </w:tc>
        <w:tc>
          <w:tcPr>
            <w:tcW w:w="612" w:type="pct"/>
            <w:shd w:val="solid" w:color="000000" w:fill="FFFFFF"/>
          </w:tcPr>
          <w:p w14:paraId="4BB2D091" w14:textId="77777777" w:rsidR="00744EFA" w:rsidRPr="00AC5065" w:rsidRDefault="00744EFA" w:rsidP="00F14FCD">
            <w:pPr>
              <w:tabs>
                <w:tab w:val="left" w:pos="1877"/>
                <w:tab w:val="left" w:pos="4820"/>
              </w:tabs>
              <w:rPr>
                <w:rFonts w:ascii="Arial" w:hAnsi="Arial" w:cs="Arial"/>
                <w:b/>
                <w:bCs/>
                <w:sz w:val="20"/>
              </w:rPr>
            </w:pPr>
            <w:r w:rsidRPr="00AC5065">
              <w:rPr>
                <w:rFonts w:ascii="Arial" w:hAnsi="Arial" w:cs="Arial"/>
                <w:b/>
                <w:bCs/>
                <w:sz w:val="20"/>
              </w:rPr>
              <w:t>Default</w:t>
            </w:r>
          </w:p>
        </w:tc>
        <w:tc>
          <w:tcPr>
            <w:tcW w:w="2768" w:type="pct"/>
            <w:shd w:val="solid" w:color="000000" w:fill="FFFFFF"/>
          </w:tcPr>
          <w:p w14:paraId="25F8233E" w14:textId="77777777" w:rsidR="00744EFA" w:rsidRPr="00AC5065" w:rsidRDefault="00744EFA" w:rsidP="00F14FCD">
            <w:pPr>
              <w:tabs>
                <w:tab w:val="left" w:pos="1877"/>
                <w:tab w:val="left" w:pos="4820"/>
              </w:tabs>
              <w:rPr>
                <w:rFonts w:ascii="Arial" w:hAnsi="Arial" w:cs="Arial"/>
                <w:b/>
                <w:bCs/>
                <w:sz w:val="20"/>
              </w:rPr>
            </w:pPr>
            <w:r w:rsidRPr="00AC5065">
              <w:rPr>
                <w:rFonts w:ascii="Arial" w:hAnsi="Arial" w:cs="Arial"/>
                <w:b/>
                <w:bCs/>
                <w:sz w:val="20"/>
              </w:rPr>
              <w:t>Description</w:t>
            </w:r>
          </w:p>
        </w:tc>
      </w:tr>
      <w:tr w:rsidR="00736AEF" w:rsidRPr="00AC5065" w14:paraId="71998EC0" w14:textId="77777777" w:rsidTr="001C70BD">
        <w:tc>
          <w:tcPr>
            <w:tcW w:w="1118" w:type="pct"/>
            <w:shd w:val="clear" w:color="auto" w:fill="auto"/>
          </w:tcPr>
          <w:p w14:paraId="2B1E1A40" w14:textId="7C6600EE" w:rsidR="00736AEF" w:rsidRDefault="00736AEF" w:rsidP="00736AEF">
            <w:pPr>
              <w:tabs>
                <w:tab w:val="left" w:pos="4820"/>
              </w:tabs>
              <w:spacing w:before="20" w:after="20" w:line="20" w:lineRule="atLeast"/>
              <w:rPr>
                <w:rFonts w:ascii="Arial" w:hAnsi="Arial" w:cs="Arial"/>
                <w:sz w:val="16"/>
                <w:szCs w:val="16"/>
              </w:rPr>
            </w:pPr>
            <w:proofErr w:type="spellStart"/>
            <w:r>
              <w:rPr>
                <w:rFonts w:ascii="Arial" w:hAnsi="Arial" w:cs="Arial"/>
                <w:sz w:val="16"/>
                <w:szCs w:val="16"/>
              </w:rPr>
              <w:t>missing_req_label_severity</w:t>
            </w:r>
            <w:proofErr w:type="spellEnd"/>
          </w:p>
        </w:tc>
        <w:tc>
          <w:tcPr>
            <w:tcW w:w="502" w:type="pct"/>
          </w:tcPr>
          <w:p w14:paraId="3CE1D5AD" w14:textId="703EA5A4" w:rsidR="00736AEF" w:rsidRPr="00721E1C" w:rsidRDefault="00736AEF" w:rsidP="00736AEF">
            <w:pPr>
              <w:tabs>
                <w:tab w:val="left" w:pos="776"/>
                <w:tab w:val="left" w:pos="1627"/>
                <w:tab w:val="left" w:pos="4820"/>
              </w:tabs>
              <w:spacing w:before="20" w:after="20" w:line="20" w:lineRule="atLeast"/>
              <w:rPr>
                <w:rFonts w:ascii="Arial" w:hAnsi="Arial" w:cs="Arial"/>
                <w:sz w:val="16"/>
                <w:szCs w:val="16"/>
              </w:rPr>
            </w:pPr>
            <w:proofErr w:type="spellStart"/>
            <w:r w:rsidRPr="00721E1C">
              <w:rPr>
                <w:rFonts w:ascii="Arial" w:hAnsi="Arial" w:cs="Arial"/>
                <w:sz w:val="16"/>
                <w:szCs w:val="16"/>
              </w:rPr>
              <w:t>t_alert_level</w:t>
            </w:r>
            <w:proofErr w:type="spellEnd"/>
          </w:p>
        </w:tc>
        <w:tc>
          <w:tcPr>
            <w:tcW w:w="612" w:type="pct"/>
          </w:tcPr>
          <w:p w14:paraId="3ECF322D" w14:textId="2E657619" w:rsidR="00736AEF" w:rsidRPr="00721E1C" w:rsidRDefault="00736AEF" w:rsidP="00736AEF">
            <w:pPr>
              <w:tabs>
                <w:tab w:val="center" w:pos="2587"/>
              </w:tabs>
              <w:spacing w:before="20" w:after="20" w:line="20" w:lineRule="atLeast"/>
              <w:rPr>
                <w:rFonts w:ascii="Arial" w:hAnsi="Arial" w:cs="Arial"/>
                <w:sz w:val="16"/>
                <w:szCs w:val="16"/>
              </w:rPr>
            </w:pPr>
            <w:r w:rsidRPr="00721E1C">
              <w:rPr>
                <w:rFonts w:ascii="Arial" w:hAnsi="Arial" w:cs="Arial"/>
                <w:sz w:val="16"/>
                <w:szCs w:val="16"/>
              </w:rPr>
              <w:t>TB_WARNING</w:t>
            </w:r>
          </w:p>
        </w:tc>
        <w:tc>
          <w:tcPr>
            <w:tcW w:w="2768" w:type="pct"/>
            <w:shd w:val="clear" w:color="auto" w:fill="auto"/>
          </w:tcPr>
          <w:p w14:paraId="2DC4CA81" w14:textId="03F5306E" w:rsidR="00736AEF" w:rsidRPr="00721E1C" w:rsidRDefault="00736AEF" w:rsidP="00736AEF">
            <w:pPr>
              <w:tabs>
                <w:tab w:val="left" w:pos="1627"/>
                <w:tab w:val="left" w:pos="2340"/>
                <w:tab w:val="left" w:pos="4820"/>
              </w:tabs>
              <w:spacing w:before="20" w:after="20" w:line="20" w:lineRule="atLeast"/>
              <w:rPr>
                <w:rFonts w:ascii="Arial" w:hAnsi="Arial" w:cs="Arial"/>
                <w:sz w:val="16"/>
                <w:szCs w:val="16"/>
              </w:rPr>
            </w:pPr>
            <w:r w:rsidRPr="00721E1C">
              <w:rPr>
                <w:rFonts w:ascii="Arial" w:hAnsi="Arial" w:cs="Arial"/>
                <w:sz w:val="16"/>
                <w:szCs w:val="16"/>
              </w:rPr>
              <w:t xml:space="preserve">Alert level used when the </w:t>
            </w:r>
            <w:proofErr w:type="spellStart"/>
            <w:r w:rsidR="000F348C">
              <w:rPr>
                <w:rFonts w:ascii="Arial" w:hAnsi="Arial" w:cs="Arial"/>
                <w:sz w:val="16"/>
                <w:szCs w:val="16"/>
              </w:rPr>
              <w:t>tick_off</w:t>
            </w:r>
            <w:r w:rsidRPr="00721E1C">
              <w:rPr>
                <w:rFonts w:ascii="Arial" w:hAnsi="Arial" w:cs="Arial"/>
                <w:sz w:val="16"/>
                <w:szCs w:val="16"/>
              </w:rPr>
              <w:t>_req_</w:t>
            </w:r>
            <w:proofErr w:type="gramStart"/>
            <w:r w:rsidRPr="00721E1C">
              <w:rPr>
                <w:rFonts w:ascii="Arial" w:hAnsi="Arial" w:cs="Arial"/>
                <w:sz w:val="16"/>
                <w:szCs w:val="16"/>
              </w:rPr>
              <w:t>cov</w:t>
            </w:r>
            <w:proofErr w:type="spellEnd"/>
            <w:r w:rsidRPr="00721E1C">
              <w:rPr>
                <w:rFonts w:ascii="Arial" w:hAnsi="Arial" w:cs="Arial"/>
                <w:sz w:val="16"/>
                <w:szCs w:val="16"/>
              </w:rPr>
              <w:t>(</w:t>
            </w:r>
            <w:proofErr w:type="gramEnd"/>
            <w:r w:rsidRPr="00721E1C">
              <w:rPr>
                <w:rFonts w:ascii="Arial" w:hAnsi="Arial" w:cs="Arial"/>
                <w:sz w:val="16"/>
                <w:szCs w:val="16"/>
              </w:rPr>
              <w:t xml:space="preserve">) procedure does not find the specified requirement </w:t>
            </w:r>
            <w:r>
              <w:rPr>
                <w:rFonts w:ascii="Arial" w:hAnsi="Arial" w:cs="Arial"/>
                <w:sz w:val="16"/>
                <w:szCs w:val="16"/>
              </w:rPr>
              <w:t xml:space="preserve">label in the </w:t>
            </w:r>
            <w:r w:rsidRPr="00721E1C">
              <w:rPr>
                <w:rFonts w:ascii="Arial" w:hAnsi="Arial" w:cs="Arial"/>
                <w:sz w:val="16"/>
                <w:szCs w:val="16"/>
              </w:rPr>
              <w:t xml:space="preserve">requirement </w:t>
            </w:r>
            <w:r>
              <w:rPr>
                <w:rFonts w:ascii="Arial" w:hAnsi="Arial" w:cs="Arial"/>
                <w:sz w:val="16"/>
                <w:szCs w:val="16"/>
              </w:rPr>
              <w:t>list</w:t>
            </w:r>
            <w:r w:rsidR="00411B45">
              <w:rPr>
                <w:rFonts w:ascii="Arial" w:hAnsi="Arial" w:cs="Arial"/>
                <w:sz w:val="16"/>
                <w:szCs w:val="16"/>
              </w:rPr>
              <w:t xml:space="preserve">, given that </w:t>
            </w:r>
            <w:r w:rsidR="00287367">
              <w:rPr>
                <w:rFonts w:ascii="Arial" w:hAnsi="Arial" w:cs="Arial"/>
                <w:sz w:val="16"/>
                <w:szCs w:val="16"/>
              </w:rPr>
              <w:t xml:space="preserve">a requirement list is given in the </w:t>
            </w:r>
            <w:proofErr w:type="spellStart"/>
            <w:r w:rsidR="00287367">
              <w:rPr>
                <w:rFonts w:ascii="Arial" w:hAnsi="Arial" w:cs="Arial"/>
                <w:sz w:val="16"/>
                <w:szCs w:val="16"/>
              </w:rPr>
              <w:t>initialize_req</w:t>
            </w:r>
            <w:r w:rsidR="00984419">
              <w:rPr>
                <w:rFonts w:ascii="Arial" w:hAnsi="Arial" w:cs="Arial"/>
                <w:sz w:val="16"/>
                <w:szCs w:val="16"/>
              </w:rPr>
              <w:t>_cov</w:t>
            </w:r>
            <w:proofErr w:type="spellEnd"/>
            <w:r w:rsidR="00287367">
              <w:rPr>
                <w:rFonts w:ascii="Arial" w:hAnsi="Arial" w:cs="Arial"/>
                <w:sz w:val="16"/>
                <w:szCs w:val="16"/>
              </w:rPr>
              <w:t>() command</w:t>
            </w:r>
            <w:r w:rsidR="00411B45">
              <w:rPr>
                <w:rFonts w:ascii="Arial" w:hAnsi="Arial" w:cs="Arial"/>
                <w:sz w:val="16"/>
                <w:szCs w:val="16"/>
              </w:rPr>
              <w:t xml:space="preserve">.  </w:t>
            </w:r>
          </w:p>
        </w:tc>
      </w:tr>
      <w:tr w:rsidR="006250D2" w:rsidRPr="00AC5065" w14:paraId="5345F58A" w14:textId="77777777" w:rsidTr="001C70BD">
        <w:tc>
          <w:tcPr>
            <w:tcW w:w="1118" w:type="pct"/>
            <w:shd w:val="clear" w:color="auto" w:fill="auto"/>
          </w:tcPr>
          <w:p w14:paraId="02071A8D" w14:textId="70645B09" w:rsidR="006250D2" w:rsidRPr="00721E1C" w:rsidRDefault="00413424" w:rsidP="00F14FCD">
            <w:pPr>
              <w:tabs>
                <w:tab w:val="left" w:pos="4820"/>
              </w:tabs>
              <w:spacing w:before="20" w:after="20" w:line="20" w:lineRule="atLeast"/>
              <w:rPr>
                <w:rFonts w:ascii="Arial" w:hAnsi="Arial" w:cs="Arial"/>
                <w:sz w:val="16"/>
                <w:szCs w:val="16"/>
              </w:rPr>
            </w:pPr>
            <w:proofErr w:type="spellStart"/>
            <w:r>
              <w:rPr>
                <w:rFonts w:ascii="Arial" w:hAnsi="Arial" w:cs="Arial"/>
                <w:sz w:val="16"/>
                <w:szCs w:val="16"/>
              </w:rPr>
              <w:t>csv_</w:t>
            </w:r>
            <w:r w:rsidR="00957F50">
              <w:rPr>
                <w:rFonts w:ascii="Arial" w:hAnsi="Arial" w:cs="Arial"/>
                <w:sz w:val="16"/>
                <w:szCs w:val="16"/>
              </w:rPr>
              <w:t>delimiter</w:t>
            </w:r>
            <w:proofErr w:type="spellEnd"/>
          </w:p>
        </w:tc>
        <w:tc>
          <w:tcPr>
            <w:tcW w:w="502" w:type="pct"/>
          </w:tcPr>
          <w:p w14:paraId="65925588" w14:textId="6BA7BEA9" w:rsidR="006250D2" w:rsidRPr="00721E1C" w:rsidRDefault="006250D2" w:rsidP="00F14FCD">
            <w:pPr>
              <w:tabs>
                <w:tab w:val="left" w:pos="776"/>
                <w:tab w:val="left" w:pos="1627"/>
                <w:tab w:val="left" w:pos="4820"/>
              </w:tabs>
              <w:spacing w:before="20" w:after="20" w:line="20" w:lineRule="atLeast"/>
              <w:rPr>
                <w:rFonts w:ascii="Arial" w:hAnsi="Arial" w:cs="Arial"/>
                <w:sz w:val="16"/>
                <w:szCs w:val="16"/>
              </w:rPr>
            </w:pPr>
            <w:r w:rsidRPr="00721E1C">
              <w:rPr>
                <w:rFonts w:ascii="Arial" w:hAnsi="Arial" w:cs="Arial"/>
                <w:sz w:val="16"/>
                <w:szCs w:val="16"/>
              </w:rPr>
              <w:t>character</w:t>
            </w:r>
          </w:p>
        </w:tc>
        <w:tc>
          <w:tcPr>
            <w:tcW w:w="612" w:type="pct"/>
          </w:tcPr>
          <w:p w14:paraId="39E83918" w14:textId="402C8059" w:rsidR="006250D2" w:rsidRPr="00721E1C" w:rsidRDefault="006250D2" w:rsidP="00F14FCD">
            <w:pPr>
              <w:tabs>
                <w:tab w:val="center" w:pos="2587"/>
              </w:tabs>
              <w:spacing w:before="20" w:after="20" w:line="20" w:lineRule="atLeast"/>
              <w:rPr>
                <w:rFonts w:ascii="Arial" w:hAnsi="Arial" w:cs="Arial"/>
                <w:sz w:val="16"/>
                <w:szCs w:val="16"/>
              </w:rPr>
            </w:pPr>
            <w:r w:rsidRPr="00721E1C">
              <w:rPr>
                <w:rFonts w:ascii="Arial" w:hAnsi="Arial" w:cs="Arial"/>
                <w:sz w:val="16"/>
                <w:szCs w:val="16"/>
              </w:rPr>
              <w:t>‘</w:t>
            </w:r>
            <w:r w:rsidR="00413424">
              <w:rPr>
                <w:rFonts w:ascii="Arial" w:hAnsi="Arial" w:cs="Arial"/>
                <w:sz w:val="16"/>
                <w:szCs w:val="16"/>
              </w:rPr>
              <w:t>,</w:t>
            </w:r>
            <w:r w:rsidRPr="00721E1C">
              <w:rPr>
                <w:rFonts w:ascii="Arial" w:hAnsi="Arial" w:cs="Arial"/>
                <w:sz w:val="16"/>
                <w:szCs w:val="16"/>
              </w:rPr>
              <w:t>’</w:t>
            </w:r>
          </w:p>
        </w:tc>
        <w:tc>
          <w:tcPr>
            <w:tcW w:w="2768" w:type="pct"/>
            <w:shd w:val="clear" w:color="auto" w:fill="auto"/>
          </w:tcPr>
          <w:p w14:paraId="1CE333C6" w14:textId="101641ED" w:rsidR="006250D2" w:rsidRPr="00721E1C" w:rsidRDefault="006250D2" w:rsidP="00F14FCD">
            <w:pPr>
              <w:tabs>
                <w:tab w:val="left" w:pos="1627"/>
                <w:tab w:val="left" w:pos="2340"/>
                <w:tab w:val="left" w:pos="4820"/>
              </w:tabs>
              <w:spacing w:before="20" w:after="20" w:line="20" w:lineRule="atLeast"/>
              <w:rPr>
                <w:rFonts w:ascii="Arial" w:hAnsi="Arial" w:cs="Arial"/>
                <w:sz w:val="16"/>
                <w:szCs w:val="16"/>
              </w:rPr>
            </w:pPr>
            <w:r w:rsidRPr="00721E1C">
              <w:rPr>
                <w:rFonts w:ascii="Arial" w:hAnsi="Arial" w:cs="Arial"/>
                <w:sz w:val="16"/>
                <w:szCs w:val="16"/>
              </w:rPr>
              <w:t>Character used as delimiter in the CSV files.</w:t>
            </w:r>
            <w:r w:rsidR="00E5223F">
              <w:rPr>
                <w:rFonts w:ascii="Arial" w:hAnsi="Arial" w:cs="Arial"/>
                <w:sz w:val="16"/>
                <w:szCs w:val="16"/>
              </w:rPr>
              <w:br/>
              <w:t xml:space="preserve">This will also be written into all </w:t>
            </w:r>
            <w:r w:rsidR="004C40F1">
              <w:rPr>
                <w:rFonts w:ascii="Arial" w:hAnsi="Arial" w:cs="Arial"/>
                <w:sz w:val="16"/>
                <w:szCs w:val="16"/>
              </w:rPr>
              <w:t>partial coverage</w:t>
            </w:r>
            <w:r w:rsidR="00E5223F">
              <w:rPr>
                <w:rFonts w:ascii="Arial" w:hAnsi="Arial" w:cs="Arial"/>
                <w:sz w:val="16"/>
                <w:szCs w:val="16"/>
              </w:rPr>
              <w:t xml:space="preserve"> files. run_spec_cov.py will find the </w:t>
            </w:r>
            <w:r w:rsidR="00957F50">
              <w:rPr>
                <w:rFonts w:ascii="Arial" w:hAnsi="Arial" w:cs="Arial"/>
                <w:sz w:val="16"/>
                <w:szCs w:val="16"/>
              </w:rPr>
              <w:t>delimiter</w:t>
            </w:r>
            <w:r w:rsidR="00E5223F">
              <w:rPr>
                <w:rFonts w:ascii="Arial" w:hAnsi="Arial" w:cs="Arial"/>
                <w:sz w:val="16"/>
                <w:szCs w:val="16"/>
              </w:rPr>
              <w:t xml:space="preserve"> there.</w:t>
            </w:r>
          </w:p>
        </w:tc>
      </w:tr>
      <w:tr w:rsidR="006250D2" w:rsidRPr="00AC5065" w14:paraId="0695C4DD" w14:textId="77777777" w:rsidTr="001C70BD">
        <w:tc>
          <w:tcPr>
            <w:tcW w:w="1118" w:type="pct"/>
            <w:shd w:val="clear" w:color="auto" w:fill="auto"/>
          </w:tcPr>
          <w:p w14:paraId="6DA76E76" w14:textId="76BFBB9A" w:rsidR="006250D2" w:rsidRPr="00721E1C" w:rsidRDefault="00413424" w:rsidP="00F14FCD">
            <w:pPr>
              <w:tabs>
                <w:tab w:val="left" w:pos="4820"/>
              </w:tabs>
              <w:spacing w:before="20" w:after="20" w:line="20" w:lineRule="atLeast"/>
              <w:rPr>
                <w:rFonts w:ascii="Arial" w:hAnsi="Arial" w:cs="Arial"/>
                <w:sz w:val="16"/>
                <w:szCs w:val="16"/>
              </w:rPr>
            </w:pPr>
            <w:proofErr w:type="spellStart"/>
            <w:r>
              <w:rPr>
                <w:rFonts w:ascii="Arial" w:hAnsi="Arial" w:cs="Arial"/>
                <w:sz w:val="16"/>
                <w:szCs w:val="16"/>
              </w:rPr>
              <w:t>max_requirements</w:t>
            </w:r>
            <w:proofErr w:type="spellEnd"/>
          </w:p>
        </w:tc>
        <w:tc>
          <w:tcPr>
            <w:tcW w:w="502" w:type="pct"/>
          </w:tcPr>
          <w:p w14:paraId="4B458779" w14:textId="7012A032" w:rsidR="006250D2" w:rsidRPr="00721E1C" w:rsidRDefault="006250D2" w:rsidP="00F14FCD">
            <w:pPr>
              <w:tabs>
                <w:tab w:val="left" w:pos="776"/>
                <w:tab w:val="left" w:pos="1627"/>
                <w:tab w:val="left" w:pos="4820"/>
              </w:tabs>
              <w:spacing w:before="20" w:after="20" w:line="20" w:lineRule="atLeast"/>
              <w:rPr>
                <w:rFonts w:ascii="Arial" w:hAnsi="Arial" w:cs="Arial"/>
                <w:sz w:val="16"/>
                <w:szCs w:val="16"/>
              </w:rPr>
            </w:pPr>
            <w:r w:rsidRPr="00721E1C">
              <w:rPr>
                <w:rFonts w:ascii="Arial" w:hAnsi="Arial" w:cs="Arial"/>
                <w:sz w:val="16"/>
                <w:szCs w:val="16"/>
              </w:rPr>
              <w:t>natural</w:t>
            </w:r>
          </w:p>
        </w:tc>
        <w:tc>
          <w:tcPr>
            <w:tcW w:w="612" w:type="pct"/>
          </w:tcPr>
          <w:p w14:paraId="456B084B" w14:textId="133E8188" w:rsidR="006250D2" w:rsidRPr="00721E1C" w:rsidRDefault="006250D2" w:rsidP="00F14FCD">
            <w:pPr>
              <w:tabs>
                <w:tab w:val="center" w:pos="2587"/>
              </w:tabs>
              <w:spacing w:before="20" w:after="20" w:line="20" w:lineRule="atLeast"/>
              <w:rPr>
                <w:rFonts w:ascii="Arial" w:hAnsi="Arial" w:cs="Arial"/>
                <w:sz w:val="16"/>
                <w:szCs w:val="16"/>
              </w:rPr>
            </w:pPr>
            <w:r w:rsidRPr="00721E1C">
              <w:rPr>
                <w:rFonts w:ascii="Arial" w:hAnsi="Arial" w:cs="Arial"/>
                <w:sz w:val="16"/>
                <w:szCs w:val="16"/>
              </w:rPr>
              <w:t>1000</w:t>
            </w:r>
          </w:p>
        </w:tc>
        <w:tc>
          <w:tcPr>
            <w:tcW w:w="2768" w:type="pct"/>
            <w:shd w:val="clear" w:color="auto" w:fill="auto"/>
          </w:tcPr>
          <w:p w14:paraId="362A0F32" w14:textId="255035FD" w:rsidR="006250D2" w:rsidRPr="00721E1C" w:rsidRDefault="006250D2" w:rsidP="00F14FCD">
            <w:pPr>
              <w:tabs>
                <w:tab w:val="left" w:pos="1627"/>
                <w:tab w:val="left" w:pos="2340"/>
                <w:tab w:val="left" w:pos="4820"/>
              </w:tabs>
              <w:spacing w:before="20" w:after="20" w:line="20" w:lineRule="atLeast"/>
              <w:rPr>
                <w:rFonts w:ascii="Arial" w:hAnsi="Arial" w:cs="Arial"/>
                <w:sz w:val="16"/>
                <w:szCs w:val="16"/>
              </w:rPr>
            </w:pPr>
            <w:r w:rsidRPr="00721E1C">
              <w:rPr>
                <w:rFonts w:ascii="Arial" w:hAnsi="Arial" w:cs="Arial"/>
                <w:sz w:val="16"/>
                <w:szCs w:val="16"/>
              </w:rPr>
              <w:t xml:space="preserve">Maximum number of requirements in the </w:t>
            </w:r>
            <w:proofErr w:type="spellStart"/>
            <w:r w:rsidRPr="00721E1C">
              <w:rPr>
                <w:rFonts w:ascii="Arial" w:hAnsi="Arial" w:cs="Arial"/>
                <w:sz w:val="16"/>
                <w:szCs w:val="16"/>
              </w:rPr>
              <w:t>req_map</w:t>
            </w:r>
            <w:proofErr w:type="spellEnd"/>
            <w:r w:rsidRPr="00721E1C">
              <w:rPr>
                <w:rFonts w:ascii="Arial" w:hAnsi="Arial" w:cs="Arial"/>
                <w:sz w:val="16"/>
                <w:szCs w:val="16"/>
              </w:rPr>
              <w:t xml:space="preserve"> file used in </w:t>
            </w:r>
            <w:proofErr w:type="spellStart"/>
            <w:r w:rsidR="003B4F42" w:rsidRPr="00721E1C">
              <w:rPr>
                <w:rFonts w:ascii="Arial" w:hAnsi="Arial" w:cs="Arial"/>
                <w:sz w:val="16"/>
                <w:szCs w:val="16"/>
              </w:rPr>
              <w:t>initialize_req_</w:t>
            </w:r>
            <w:proofErr w:type="gramStart"/>
            <w:r w:rsidR="003B4F42" w:rsidRPr="00721E1C">
              <w:rPr>
                <w:rFonts w:ascii="Arial" w:hAnsi="Arial" w:cs="Arial"/>
                <w:sz w:val="16"/>
                <w:szCs w:val="16"/>
              </w:rPr>
              <w:t>cov</w:t>
            </w:r>
            <w:proofErr w:type="spellEnd"/>
            <w:r w:rsidRPr="00721E1C">
              <w:rPr>
                <w:rFonts w:ascii="Arial" w:hAnsi="Arial" w:cs="Arial"/>
                <w:sz w:val="16"/>
                <w:szCs w:val="16"/>
              </w:rPr>
              <w:t>(</w:t>
            </w:r>
            <w:proofErr w:type="gramEnd"/>
            <w:r w:rsidRPr="00721E1C">
              <w:rPr>
                <w:rFonts w:ascii="Arial" w:hAnsi="Arial" w:cs="Arial"/>
                <w:sz w:val="16"/>
                <w:szCs w:val="16"/>
              </w:rPr>
              <w:t>).</w:t>
            </w:r>
            <w:r w:rsidR="00413424">
              <w:rPr>
                <w:rFonts w:ascii="Arial" w:hAnsi="Arial" w:cs="Arial"/>
                <w:sz w:val="16"/>
                <w:szCs w:val="16"/>
              </w:rPr>
              <w:br/>
            </w:r>
            <w:r w:rsidRPr="00721E1C">
              <w:rPr>
                <w:rFonts w:ascii="Arial" w:hAnsi="Arial" w:cs="Arial"/>
                <w:sz w:val="16"/>
                <w:szCs w:val="16"/>
              </w:rPr>
              <w:t>Increase this number if the number of requirements exceeds 1000.</w:t>
            </w:r>
          </w:p>
        </w:tc>
      </w:tr>
      <w:tr w:rsidR="006250D2" w:rsidRPr="00AC5065" w14:paraId="0FA1057B" w14:textId="77777777" w:rsidTr="001C70BD">
        <w:tc>
          <w:tcPr>
            <w:tcW w:w="1118" w:type="pct"/>
            <w:shd w:val="clear" w:color="auto" w:fill="auto"/>
          </w:tcPr>
          <w:p w14:paraId="020A329B" w14:textId="71ECA546" w:rsidR="006250D2" w:rsidRPr="00721E1C" w:rsidRDefault="00413424" w:rsidP="00F14FCD">
            <w:pPr>
              <w:tabs>
                <w:tab w:val="left" w:pos="4820"/>
              </w:tabs>
              <w:spacing w:before="20" w:after="20" w:line="20" w:lineRule="atLeast"/>
              <w:rPr>
                <w:rFonts w:ascii="Arial" w:hAnsi="Arial" w:cs="Arial"/>
                <w:sz w:val="16"/>
                <w:szCs w:val="16"/>
                <w:lang w:val="pt-BR"/>
              </w:rPr>
            </w:pPr>
            <w:r>
              <w:rPr>
                <w:rFonts w:ascii="Arial" w:hAnsi="Arial" w:cs="Arial"/>
                <w:sz w:val="16"/>
                <w:szCs w:val="16"/>
                <w:lang w:val="pt-BR"/>
              </w:rPr>
              <w:t>max_testcases_per_req</w:t>
            </w:r>
          </w:p>
        </w:tc>
        <w:tc>
          <w:tcPr>
            <w:tcW w:w="502" w:type="pct"/>
          </w:tcPr>
          <w:p w14:paraId="5C441EAD" w14:textId="432DB58E" w:rsidR="006250D2" w:rsidRPr="00721E1C" w:rsidRDefault="006250D2" w:rsidP="00F14FCD">
            <w:pPr>
              <w:tabs>
                <w:tab w:val="left" w:pos="776"/>
                <w:tab w:val="left" w:pos="1627"/>
                <w:tab w:val="left" w:pos="4820"/>
              </w:tabs>
              <w:spacing w:before="20" w:after="20" w:line="20" w:lineRule="atLeast"/>
              <w:rPr>
                <w:rFonts w:ascii="Arial" w:hAnsi="Arial" w:cs="Arial"/>
                <w:sz w:val="16"/>
                <w:szCs w:val="16"/>
              </w:rPr>
            </w:pPr>
            <w:r w:rsidRPr="00721E1C">
              <w:rPr>
                <w:rFonts w:ascii="Arial" w:hAnsi="Arial" w:cs="Arial"/>
                <w:sz w:val="16"/>
                <w:szCs w:val="16"/>
              </w:rPr>
              <w:t>natural</w:t>
            </w:r>
          </w:p>
        </w:tc>
        <w:tc>
          <w:tcPr>
            <w:tcW w:w="612" w:type="pct"/>
          </w:tcPr>
          <w:p w14:paraId="3C59BFCC" w14:textId="1997F065" w:rsidR="006250D2" w:rsidRPr="00721E1C" w:rsidRDefault="006250D2" w:rsidP="00F14FCD">
            <w:pPr>
              <w:tabs>
                <w:tab w:val="center" w:pos="2587"/>
              </w:tabs>
              <w:spacing w:before="20" w:after="20" w:line="20" w:lineRule="atLeast"/>
              <w:rPr>
                <w:rFonts w:ascii="Arial" w:hAnsi="Arial" w:cs="Arial"/>
                <w:sz w:val="16"/>
                <w:szCs w:val="16"/>
              </w:rPr>
            </w:pPr>
            <w:r w:rsidRPr="00721E1C">
              <w:rPr>
                <w:rFonts w:ascii="Arial" w:hAnsi="Arial" w:cs="Arial"/>
                <w:sz w:val="16"/>
                <w:szCs w:val="16"/>
              </w:rPr>
              <w:t>20</w:t>
            </w:r>
          </w:p>
        </w:tc>
        <w:tc>
          <w:tcPr>
            <w:tcW w:w="2768" w:type="pct"/>
            <w:shd w:val="clear" w:color="auto" w:fill="auto"/>
          </w:tcPr>
          <w:p w14:paraId="5A1FC3A2" w14:textId="76A67924" w:rsidR="006250D2" w:rsidRPr="00721E1C" w:rsidRDefault="006250D2" w:rsidP="00F14FCD">
            <w:pPr>
              <w:tabs>
                <w:tab w:val="left" w:pos="1627"/>
                <w:tab w:val="left" w:pos="2340"/>
                <w:tab w:val="left" w:pos="4820"/>
              </w:tabs>
              <w:spacing w:before="20" w:after="20" w:line="20" w:lineRule="atLeast"/>
              <w:rPr>
                <w:rFonts w:ascii="Arial" w:hAnsi="Arial" w:cs="Arial"/>
                <w:sz w:val="16"/>
                <w:szCs w:val="16"/>
              </w:rPr>
            </w:pPr>
            <w:r w:rsidRPr="00721E1C">
              <w:rPr>
                <w:rFonts w:ascii="Arial" w:hAnsi="Arial" w:cs="Arial"/>
                <w:sz w:val="16"/>
                <w:szCs w:val="16"/>
              </w:rPr>
              <w:t xml:space="preserve">Maximum number of testcases allowed per requirement. This is applicable when one requirement is verified by one or more </w:t>
            </w:r>
            <w:r w:rsidR="00413424">
              <w:rPr>
                <w:rFonts w:ascii="Arial" w:hAnsi="Arial" w:cs="Arial"/>
                <w:sz w:val="16"/>
                <w:szCs w:val="16"/>
              </w:rPr>
              <w:t>testcases.</w:t>
            </w:r>
            <w:r w:rsidRPr="00721E1C">
              <w:rPr>
                <w:rFonts w:ascii="Arial" w:hAnsi="Arial" w:cs="Arial"/>
                <w:sz w:val="16"/>
                <w:szCs w:val="16"/>
              </w:rPr>
              <w:t xml:space="preserve"> </w:t>
            </w:r>
          </w:p>
        </w:tc>
      </w:tr>
      <w:tr w:rsidR="00973C34" w:rsidRPr="00AC5065" w14:paraId="4135A3BE" w14:textId="77777777" w:rsidTr="001C70BD">
        <w:tc>
          <w:tcPr>
            <w:tcW w:w="1118" w:type="pct"/>
            <w:shd w:val="clear" w:color="auto" w:fill="auto"/>
          </w:tcPr>
          <w:p w14:paraId="59A45029" w14:textId="379EBF8D" w:rsidR="00973C34" w:rsidRPr="00721E1C" w:rsidRDefault="00413424" w:rsidP="00F14FCD">
            <w:pPr>
              <w:tabs>
                <w:tab w:val="left" w:pos="4820"/>
              </w:tabs>
              <w:spacing w:before="20" w:after="20" w:line="20" w:lineRule="atLeast"/>
              <w:rPr>
                <w:rFonts w:ascii="Arial" w:hAnsi="Arial" w:cs="Arial"/>
                <w:sz w:val="16"/>
                <w:szCs w:val="16"/>
              </w:rPr>
            </w:pPr>
            <w:proofErr w:type="spellStart"/>
            <w:r>
              <w:rPr>
                <w:rFonts w:ascii="Arial" w:hAnsi="Arial" w:cs="Arial"/>
                <w:sz w:val="16"/>
                <w:szCs w:val="16"/>
              </w:rPr>
              <w:t>csv_max_line_length</w:t>
            </w:r>
            <w:proofErr w:type="spellEnd"/>
          </w:p>
        </w:tc>
        <w:tc>
          <w:tcPr>
            <w:tcW w:w="502" w:type="pct"/>
          </w:tcPr>
          <w:p w14:paraId="0FA42BBC" w14:textId="0CCD694B" w:rsidR="00973C34" w:rsidRPr="00721E1C" w:rsidRDefault="00066E4E" w:rsidP="00F14FCD">
            <w:pPr>
              <w:tabs>
                <w:tab w:val="left" w:pos="776"/>
                <w:tab w:val="left" w:pos="1627"/>
                <w:tab w:val="left" w:pos="4820"/>
              </w:tabs>
              <w:spacing w:before="20" w:after="20" w:line="20" w:lineRule="atLeast"/>
              <w:rPr>
                <w:rFonts w:ascii="Arial" w:hAnsi="Arial" w:cs="Arial"/>
                <w:sz w:val="16"/>
                <w:szCs w:val="16"/>
              </w:rPr>
            </w:pPr>
            <w:r>
              <w:rPr>
                <w:rFonts w:ascii="Arial" w:hAnsi="Arial" w:cs="Arial"/>
                <w:sz w:val="16"/>
                <w:szCs w:val="16"/>
              </w:rPr>
              <w:t>p</w:t>
            </w:r>
            <w:r w:rsidR="00973C34" w:rsidRPr="00721E1C">
              <w:rPr>
                <w:rFonts w:ascii="Arial" w:hAnsi="Arial" w:cs="Arial"/>
                <w:sz w:val="16"/>
                <w:szCs w:val="16"/>
              </w:rPr>
              <w:t>ositive</w:t>
            </w:r>
          </w:p>
        </w:tc>
        <w:tc>
          <w:tcPr>
            <w:tcW w:w="612" w:type="pct"/>
          </w:tcPr>
          <w:p w14:paraId="282E81EC" w14:textId="5C0B750F" w:rsidR="00973C34" w:rsidRPr="00721E1C" w:rsidRDefault="00973C34" w:rsidP="00F14FCD">
            <w:pPr>
              <w:tabs>
                <w:tab w:val="center" w:pos="2587"/>
              </w:tabs>
              <w:spacing w:before="20" w:after="20" w:line="20" w:lineRule="atLeast"/>
              <w:rPr>
                <w:rFonts w:ascii="Arial" w:hAnsi="Arial" w:cs="Arial"/>
                <w:sz w:val="16"/>
                <w:szCs w:val="16"/>
              </w:rPr>
            </w:pPr>
            <w:r w:rsidRPr="00721E1C">
              <w:rPr>
                <w:rFonts w:ascii="Arial" w:hAnsi="Arial" w:cs="Arial"/>
                <w:sz w:val="16"/>
                <w:szCs w:val="16"/>
              </w:rPr>
              <w:t>256</w:t>
            </w:r>
          </w:p>
        </w:tc>
        <w:tc>
          <w:tcPr>
            <w:tcW w:w="2768" w:type="pct"/>
            <w:shd w:val="clear" w:color="auto" w:fill="auto"/>
          </w:tcPr>
          <w:p w14:paraId="1B3AFE2C" w14:textId="73795730" w:rsidR="00973C34" w:rsidRPr="00721E1C" w:rsidRDefault="00973C34" w:rsidP="00F14FCD">
            <w:pPr>
              <w:tabs>
                <w:tab w:val="left" w:pos="1627"/>
                <w:tab w:val="left" w:pos="2340"/>
                <w:tab w:val="left" w:pos="4820"/>
              </w:tabs>
              <w:spacing w:before="20" w:after="20" w:line="20" w:lineRule="atLeast"/>
              <w:rPr>
                <w:rFonts w:ascii="Arial" w:hAnsi="Arial" w:cs="Arial"/>
                <w:sz w:val="16"/>
                <w:szCs w:val="16"/>
              </w:rPr>
            </w:pPr>
            <w:r w:rsidRPr="00721E1C">
              <w:rPr>
                <w:rFonts w:ascii="Arial" w:hAnsi="Arial" w:cs="Arial"/>
                <w:sz w:val="16"/>
                <w:szCs w:val="16"/>
              </w:rPr>
              <w:t xml:space="preserve">Maximum length of each line in </w:t>
            </w:r>
            <w:r w:rsidR="00413424">
              <w:rPr>
                <w:rFonts w:ascii="Arial" w:hAnsi="Arial" w:cs="Arial"/>
                <w:sz w:val="16"/>
                <w:szCs w:val="16"/>
              </w:rPr>
              <w:t>any</w:t>
            </w:r>
            <w:r w:rsidRPr="00721E1C">
              <w:rPr>
                <w:rFonts w:ascii="Arial" w:hAnsi="Arial" w:cs="Arial"/>
                <w:sz w:val="16"/>
                <w:szCs w:val="16"/>
              </w:rPr>
              <w:t xml:space="preserve"> </w:t>
            </w:r>
            <w:r w:rsidR="005D52A4" w:rsidRPr="00721E1C">
              <w:rPr>
                <w:rFonts w:ascii="Arial" w:hAnsi="Arial" w:cs="Arial"/>
                <w:sz w:val="16"/>
                <w:szCs w:val="16"/>
              </w:rPr>
              <w:t>CSV file.</w:t>
            </w:r>
            <w:r w:rsidR="00773D88">
              <w:rPr>
                <w:rFonts w:ascii="Arial" w:hAnsi="Arial" w:cs="Arial"/>
                <w:sz w:val="16"/>
                <w:szCs w:val="16"/>
              </w:rPr>
              <w:t xml:space="preserve"> (</w:t>
            </w:r>
            <w:proofErr w:type="gramStart"/>
            <w:r w:rsidR="00773D88">
              <w:rPr>
                <w:rFonts w:ascii="Arial" w:hAnsi="Arial" w:cs="Arial"/>
                <w:sz w:val="16"/>
                <w:szCs w:val="16"/>
              </w:rPr>
              <w:t>i.e.</w:t>
            </w:r>
            <w:proofErr w:type="gramEnd"/>
            <w:r w:rsidR="00773D88">
              <w:rPr>
                <w:rFonts w:ascii="Arial" w:hAnsi="Arial" w:cs="Arial"/>
                <w:sz w:val="16"/>
                <w:szCs w:val="16"/>
              </w:rPr>
              <w:t xml:space="preserve"> max number of characters for all values and separators in total)</w:t>
            </w:r>
          </w:p>
        </w:tc>
      </w:tr>
    </w:tbl>
    <w:p w14:paraId="66054218" w14:textId="17261838" w:rsidR="00744EFA" w:rsidRDefault="001C70BD" w:rsidP="001C70BD">
      <w:pPr>
        <w:pStyle w:val="Caption"/>
        <w:jc w:val="center"/>
      </w:pPr>
      <w:bookmarkStart w:id="209" w:name="_Ref31716004"/>
      <w:r w:rsidRPr="00AC5065">
        <w:t xml:space="preserve">Table </w:t>
      </w:r>
      <w:r w:rsidRPr="00AC5065">
        <w:fldChar w:fldCharType="begin"/>
      </w:r>
      <w:r w:rsidRPr="00AC5065">
        <w:instrText xml:space="preserve"> SEQ Table \* ARABIC </w:instrText>
      </w:r>
      <w:r w:rsidRPr="00AC5065">
        <w:fldChar w:fldCharType="separate"/>
      </w:r>
      <w:r w:rsidR="0032430D">
        <w:rPr>
          <w:noProof/>
        </w:rPr>
        <w:t>3</w:t>
      </w:r>
      <w:r w:rsidRPr="00AC5065">
        <w:fldChar w:fldCharType="end"/>
      </w:r>
      <w:bookmarkEnd w:id="209"/>
      <w:r w:rsidRPr="00AC5065">
        <w:t xml:space="preserve"> </w:t>
      </w:r>
      <w:r>
        <w:t>Specification coverage adaptation</w:t>
      </w:r>
    </w:p>
    <w:p w14:paraId="3AEC1846" w14:textId="77777777" w:rsidR="00413424" w:rsidRPr="00AC5065" w:rsidRDefault="00413424" w:rsidP="00513020">
      <w:pPr>
        <w:rPr>
          <w:rFonts w:ascii="Arial" w:hAnsi="Arial" w:cs="Arial"/>
        </w:rPr>
      </w:pPr>
    </w:p>
    <w:p w14:paraId="10C4EF3D" w14:textId="5FE8E6DC" w:rsidR="00C42CDB" w:rsidRPr="00AC5065" w:rsidRDefault="00C42CDB" w:rsidP="00513020">
      <w:pPr>
        <w:rPr>
          <w:rFonts w:ascii="Arial" w:hAnsi="Arial" w:cs="Arial"/>
        </w:rPr>
      </w:pPr>
      <w:r w:rsidRPr="00AC5065">
        <w:rPr>
          <w:rFonts w:ascii="Arial" w:hAnsi="Arial" w:cs="Arial"/>
        </w:rPr>
        <w:t xml:space="preserve">The specification </w:t>
      </w:r>
      <w:r w:rsidR="009F0A92" w:rsidRPr="00AC5065">
        <w:rPr>
          <w:rFonts w:ascii="Arial" w:hAnsi="Arial" w:cs="Arial"/>
        </w:rPr>
        <w:t>coverage</w:t>
      </w:r>
      <w:r w:rsidRPr="00AC5065">
        <w:rPr>
          <w:rFonts w:ascii="Arial" w:hAnsi="Arial" w:cs="Arial"/>
        </w:rPr>
        <w:t xml:space="preserve"> implementation uses t</w:t>
      </w:r>
      <w:r w:rsidR="00413424">
        <w:rPr>
          <w:rFonts w:ascii="Arial" w:hAnsi="Arial" w:cs="Arial"/>
        </w:rPr>
        <w:t>hree</w:t>
      </w:r>
      <w:r w:rsidRPr="00AC5065">
        <w:rPr>
          <w:rFonts w:ascii="Arial" w:hAnsi="Arial" w:cs="Arial"/>
        </w:rPr>
        <w:t xml:space="preserve"> new message I</w:t>
      </w:r>
      <w:r w:rsidR="00F1288C">
        <w:rPr>
          <w:rFonts w:ascii="Arial" w:hAnsi="Arial" w:cs="Arial"/>
        </w:rPr>
        <w:t>D</w:t>
      </w:r>
      <w:r w:rsidRPr="00AC5065">
        <w:rPr>
          <w:rFonts w:ascii="Arial" w:hAnsi="Arial" w:cs="Arial"/>
        </w:rPr>
        <w:t xml:space="preserve">s, as described in the table below. All message Ids </w:t>
      </w:r>
      <w:proofErr w:type="gramStart"/>
      <w:r w:rsidRPr="00AC5065">
        <w:rPr>
          <w:rFonts w:ascii="Arial" w:hAnsi="Arial" w:cs="Arial"/>
        </w:rPr>
        <w:t>are located in</w:t>
      </w:r>
      <w:proofErr w:type="gramEnd"/>
      <w:r w:rsidRPr="00AC5065">
        <w:rPr>
          <w:rFonts w:ascii="Arial" w:hAnsi="Arial" w:cs="Arial"/>
        </w:rPr>
        <w:t xml:space="preserve"> </w:t>
      </w:r>
      <w:proofErr w:type="spellStart"/>
      <w:r w:rsidR="00413424">
        <w:rPr>
          <w:rFonts w:ascii="Arial" w:hAnsi="Arial" w:cs="Arial"/>
        </w:rPr>
        <w:t>uvvm_util</w:t>
      </w:r>
      <w:proofErr w:type="spellEnd"/>
      <w:r w:rsidR="00413424">
        <w:rPr>
          <w:rFonts w:ascii="Arial" w:hAnsi="Arial" w:cs="Arial"/>
        </w:rPr>
        <w:t xml:space="preserve"> </w:t>
      </w:r>
      <w:r w:rsidRPr="00AC5065">
        <w:rPr>
          <w:rFonts w:ascii="Arial" w:hAnsi="Arial" w:cs="Arial"/>
        </w:rPr>
        <w:t xml:space="preserve">adaptations package. The specification </w:t>
      </w:r>
      <w:r w:rsidR="009F0A92" w:rsidRPr="00AC5065">
        <w:rPr>
          <w:rFonts w:ascii="Arial" w:hAnsi="Arial" w:cs="Arial"/>
        </w:rPr>
        <w:t>coverage</w:t>
      </w:r>
      <w:r w:rsidRPr="00AC5065">
        <w:rPr>
          <w:rFonts w:ascii="Arial" w:hAnsi="Arial" w:cs="Arial"/>
        </w:rPr>
        <w:t xml:space="preserve"> implementation uses the shared message id panel for all logging.</w:t>
      </w:r>
    </w:p>
    <w:tbl>
      <w:tblPr>
        <w:tblW w:w="5000" w:type="pct"/>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4A0" w:firstRow="1" w:lastRow="0" w:firstColumn="1" w:lastColumn="0" w:noHBand="0" w:noVBand="1"/>
      </w:tblPr>
      <w:tblGrid>
        <w:gridCol w:w="6370"/>
        <w:gridCol w:w="8753"/>
      </w:tblGrid>
      <w:tr w:rsidR="00C42CDB" w:rsidRPr="00AC5065" w14:paraId="3EE30BD9" w14:textId="77777777" w:rsidTr="00C42CDB">
        <w:tc>
          <w:tcPr>
            <w:tcW w:w="2106" w:type="pct"/>
            <w:shd w:val="solid" w:color="000000" w:fill="FFFFFF"/>
          </w:tcPr>
          <w:p w14:paraId="2494D8B9" w14:textId="0C7B53B6" w:rsidR="00C42CDB" w:rsidRPr="00AC5065" w:rsidRDefault="00C42CDB" w:rsidP="00F14FCD">
            <w:pPr>
              <w:tabs>
                <w:tab w:val="left" w:pos="4820"/>
              </w:tabs>
              <w:rPr>
                <w:rFonts w:ascii="Arial" w:hAnsi="Arial" w:cs="Arial"/>
                <w:b/>
                <w:bCs/>
                <w:sz w:val="20"/>
              </w:rPr>
            </w:pPr>
            <w:r w:rsidRPr="00AC5065">
              <w:rPr>
                <w:rFonts w:ascii="Arial" w:hAnsi="Arial" w:cs="Arial"/>
                <w:b/>
                <w:bCs/>
                <w:sz w:val="20"/>
              </w:rPr>
              <w:t>Message Id</w:t>
            </w:r>
          </w:p>
        </w:tc>
        <w:tc>
          <w:tcPr>
            <w:tcW w:w="2894" w:type="pct"/>
            <w:shd w:val="solid" w:color="000000" w:fill="FFFFFF"/>
          </w:tcPr>
          <w:p w14:paraId="7D4AEFEB" w14:textId="70F983B1" w:rsidR="00C42CDB" w:rsidRPr="00AC5065" w:rsidRDefault="00C42CDB" w:rsidP="00F14FCD">
            <w:pPr>
              <w:tabs>
                <w:tab w:val="left" w:pos="1877"/>
                <w:tab w:val="left" w:pos="4820"/>
              </w:tabs>
              <w:rPr>
                <w:rFonts w:ascii="Arial" w:hAnsi="Arial" w:cs="Arial"/>
                <w:b/>
                <w:bCs/>
                <w:sz w:val="20"/>
              </w:rPr>
            </w:pPr>
            <w:r w:rsidRPr="00AC5065">
              <w:rPr>
                <w:rFonts w:ascii="Arial" w:hAnsi="Arial" w:cs="Arial"/>
                <w:b/>
                <w:bCs/>
                <w:sz w:val="20"/>
              </w:rPr>
              <w:t>Description</w:t>
            </w:r>
          </w:p>
        </w:tc>
      </w:tr>
      <w:tr w:rsidR="00A505CE" w:rsidRPr="00AC5065" w14:paraId="34263612" w14:textId="77777777" w:rsidTr="00C42CDB">
        <w:tc>
          <w:tcPr>
            <w:tcW w:w="2106" w:type="pct"/>
            <w:shd w:val="clear" w:color="auto" w:fill="auto"/>
          </w:tcPr>
          <w:p w14:paraId="5F5F3CF0" w14:textId="42E55535" w:rsidR="00A505CE" w:rsidRPr="00780048" w:rsidRDefault="00A505CE" w:rsidP="00F14FCD">
            <w:pPr>
              <w:tabs>
                <w:tab w:val="left" w:pos="4820"/>
              </w:tabs>
              <w:spacing w:before="20" w:after="20" w:line="20" w:lineRule="atLeast"/>
              <w:rPr>
                <w:rFonts w:ascii="Arial" w:hAnsi="Arial" w:cs="Arial"/>
                <w:sz w:val="16"/>
                <w:szCs w:val="28"/>
              </w:rPr>
            </w:pPr>
            <w:r w:rsidRPr="00780048">
              <w:rPr>
                <w:rFonts w:ascii="Arial" w:hAnsi="Arial" w:cs="Arial"/>
                <w:sz w:val="16"/>
                <w:szCs w:val="28"/>
              </w:rPr>
              <w:t>ID_FILE_OPEN_CLOSE</w:t>
            </w:r>
          </w:p>
        </w:tc>
        <w:tc>
          <w:tcPr>
            <w:tcW w:w="2894" w:type="pct"/>
          </w:tcPr>
          <w:p w14:paraId="63B1B97F" w14:textId="05CBDEB0" w:rsidR="00A505CE" w:rsidRPr="00780048" w:rsidRDefault="00413424" w:rsidP="00F14FCD">
            <w:pPr>
              <w:tabs>
                <w:tab w:val="left" w:pos="776"/>
                <w:tab w:val="left" w:pos="1627"/>
                <w:tab w:val="left" w:pos="4820"/>
              </w:tabs>
              <w:spacing w:before="20" w:after="20" w:line="20" w:lineRule="atLeast"/>
              <w:rPr>
                <w:rFonts w:ascii="Arial" w:hAnsi="Arial" w:cs="Arial"/>
                <w:sz w:val="16"/>
                <w:szCs w:val="28"/>
              </w:rPr>
            </w:pPr>
            <w:r w:rsidRPr="00780048">
              <w:rPr>
                <w:rFonts w:ascii="Arial" w:hAnsi="Arial" w:cs="Arial"/>
                <w:sz w:val="16"/>
                <w:szCs w:val="28"/>
              </w:rPr>
              <w:t>Id used for any file open and clos</w:t>
            </w:r>
            <w:r w:rsidR="00773D88">
              <w:rPr>
                <w:rFonts w:ascii="Arial" w:hAnsi="Arial" w:cs="Arial"/>
                <w:sz w:val="16"/>
                <w:szCs w:val="28"/>
              </w:rPr>
              <w:t xml:space="preserve">e </w:t>
            </w:r>
            <w:r w:rsidRPr="00780048">
              <w:rPr>
                <w:rFonts w:ascii="Arial" w:hAnsi="Arial" w:cs="Arial"/>
                <w:sz w:val="16"/>
                <w:szCs w:val="28"/>
              </w:rPr>
              <w:t>operation</w:t>
            </w:r>
          </w:p>
        </w:tc>
      </w:tr>
      <w:tr w:rsidR="00C42CDB" w:rsidRPr="00AC5065" w14:paraId="44199BEB" w14:textId="77777777" w:rsidTr="00C42CDB">
        <w:tc>
          <w:tcPr>
            <w:tcW w:w="2106" w:type="pct"/>
            <w:shd w:val="clear" w:color="auto" w:fill="auto"/>
          </w:tcPr>
          <w:p w14:paraId="274A58E1" w14:textId="683ECAA6" w:rsidR="00C42CDB" w:rsidRPr="00780048" w:rsidRDefault="00C42CDB" w:rsidP="00F14FCD">
            <w:pPr>
              <w:tabs>
                <w:tab w:val="left" w:pos="4820"/>
              </w:tabs>
              <w:spacing w:before="20" w:after="20" w:line="20" w:lineRule="atLeast"/>
              <w:rPr>
                <w:rFonts w:ascii="Arial" w:hAnsi="Arial" w:cs="Arial"/>
                <w:sz w:val="16"/>
                <w:szCs w:val="28"/>
              </w:rPr>
            </w:pPr>
            <w:r w:rsidRPr="00780048">
              <w:rPr>
                <w:rFonts w:ascii="Arial" w:hAnsi="Arial" w:cs="Arial"/>
                <w:sz w:val="16"/>
                <w:szCs w:val="28"/>
              </w:rPr>
              <w:t>ID_FILE_PARSER</w:t>
            </w:r>
          </w:p>
        </w:tc>
        <w:tc>
          <w:tcPr>
            <w:tcW w:w="2894" w:type="pct"/>
          </w:tcPr>
          <w:p w14:paraId="6A40696E" w14:textId="63911DB3" w:rsidR="00C42CDB" w:rsidRPr="00780048" w:rsidRDefault="00C42CDB" w:rsidP="00F14FCD">
            <w:pPr>
              <w:tabs>
                <w:tab w:val="left" w:pos="776"/>
                <w:tab w:val="left" w:pos="1627"/>
                <w:tab w:val="left" w:pos="4820"/>
              </w:tabs>
              <w:spacing w:before="20" w:after="20" w:line="20" w:lineRule="atLeast"/>
              <w:rPr>
                <w:rFonts w:ascii="Arial" w:hAnsi="Arial" w:cs="Arial"/>
                <w:sz w:val="16"/>
                <w:szCs w:val="28"/>
              </w:rPr>
            </w:pPr>
            <w:r w:rsidRPr="00780048">
              <w:rPr>
                <w:rFonts w:ascii="Arial" w:hAnsi="Arial" w:cs="Arial"/>
                <w:sz w:val="16"/>
                <w:szCs w:val="28"/>
              </w:rPr>
              <w:t>Id used for CSV parser messages.</w:t>
            </w:r>
          </w:p>
        </w:tc>
      </w:tr>
      <w:tr w:rsidR="00C42CDB" w:rsidRPr="00AC5065" w14:paraId="1756433B" w14:textId="77777777" w:rsidTr="00C42CDB">
        <w:tc>
          <w:tcPr>
            <w:tcW w:w="2106" w:type="pct"/>
            <w:shd w:val="clear" w:color="auto" w:fill="auto"/>
          </w:tcPr>
          <w:p w14:paraId="257F62FC" w14:textId="2BED9171" w:rsidR="00C42CDB" w:rsidRPr="00780048" w:rsidRDefault="00BE1A9C" w:rsidP="00F14FCD">
            <w:pPr>
              <w:tabs>
                <w:tab w:val="left" w:pos="4820"/>
              </w:tabs>
              <w:spacing w:before="20" w:after="20" w:line="20" w:lineRule="atLeast"/>
              <w:rPr>
                <w:rFonts w:ascii="Arial" w:hAnsi="Arial" w:cs="Arial"/>
                <w:sz w:val="16"/>
                <w:szCs w:val="28"/>
              </w:rPr>
            </w:pPr>
            <w:r w:rsidRPr="00780048">
              <w:rPr>
                <w:rFonts w:ascii="Arial" w:hAnsi="Arial" w:cs="Arial"/>
                <w:sz w:val="16"/>
                <w:szCs w:val="28"/>
              </w:rPr>
              <w:t>ID_SPEC_</w:t>
            </w:r>
            <w:r w:rsidR="009F0A92" w:rsidRPr="00780048">
              <w:rPr>
                <w:rFonts w:ascii="Arial" w:hAnsi="Arial" w:cs="Arial"/>
                <w:sz w:val="16"/>
                <w:szCs w:val="28"/>
              </w:rPr>
              <w:t>COV</w:t>
            </w:r>
          </w:p>
        </w:tc>
        <w:tc>
          <w:tcPr>
            <w:tcW w:w="2894" w:type="pct"/>
          </w:tcPr>
          <w:p w14:paraId="23052482" w14:textId="64B7D9E3" w:rsidR="00C42CDB" w:rsidRPr="00780048" w:rsidRDefault="00C42CDB" w:rsidP="00F14FCD">
            <w:pPr>
              <w:tabs>
                <w:tab w:val="left" w:pos="776"/>
                <w:tab w:val="left" w:pos="1627"/>
                <w:tab w:val="left" w:pos="4820"/>
              </w:tabs>
              <w:spacing w:before="20" w:after="20" w:line="20" w:lineRule="atLeast"/>
              <w:rPr>
                <w:rFonts w:ascii="Arial" w:hAnsi="Arial" w:cs="Arial"/>
                <w:sz w:val="16"/>
                <w:szCs w:val="28"/>
              </w:rPr>
            </w:pPr>
            <w:r w:rsidRPr="00780048">
              <w:rPr>
                <w:rFonts w:ascii="Arial" w:hAnsi="Arial" w:cs="Arial"/>
                <w:sz w:val="16"/>
                <w:szCs w:val="28"/>
              </w:rPr>
              <w:t>Id used for all messages that are not directly related to CSV parsing.</w:t>
            </w:r>
          </w:p>
        </w:tc>
      </w:tr>
    </w:tbl>
    <w:p w14:paraId="57A880DA" w14:textId="5604E7A4" w:rsidR="001C70BD" w:rsidRDefault="001C70BD" w:rsidP="001C70BD">
      <w:pPr>
        <w:pStyle w:val="Caption"/>
        <w:jc w:val="center"/>
      </w:pPr>
      <w:r w:rsidRPr="00AC5065">
        <w:t xml:space="preserve">Table </w:t>
      </w:r>
      <w:r w:rsidRPr="00AC5065">
        <w:fldChar w:fldCharType="begin"/>
      </w:r>
      <w:r w:rsidRPr="00AC5065">
        <w:instrText xml:space="preserve"> SEQ Table \* ARABIC </w:instrText>
      </w:r>
      <w:r w:rsidRPr="00AC5065">
        <w:fldChar w:fldCharType="separate"/>
      </w:r>
      <w:r w:rsidR="0032430D">
        <w:rPr>
          <w:noProof/>
        </w:rPr>
        <w:t>4</w:t>
      </w:r>
      <w:r w:rsidRPr="00AC5065">
        <w:fldChar w:fldCharType="end"/>
      </w:r>
      <w:r w:rsidRPr="00AC5065">
        <w:t xml:space="preserve"> </w:t>
      </w:r>
      <w:r>
        <w:t>Message ID usage</w:t>
      </w:r>
    </w:p>
    <w:p w14:paraId="4B6A81A5" w14:textId="77777777" w:rsidR="001D2BA3" w:rsidRPr="00AC5065" w:rsidRDefault="001D2BA3" w:rsidP="006E37AB">
      <w:pPr>
        <w:pStyle w:val="Subtitle"/>
        <w:rPr>
          <w:rFonts w:ascii="Arial" w:hAnsi="Arial" w:cs="Arial"/>
        </w:rPr>
      </w:pPr>
    </w:p>
    <w:p w14:paraId="3AAD5981" w14:textId="6CE36FEF" w:rsidR="001D2BA3" w:rsidRPr="00AC5065" w:rsidRDefault="001D2BA3" w:rsidP="006E37AB">
      <w:pPr>
        <w:pStyle w:val="Subtitle"/>
        <w:rPr>
          <w:rFonts w:ascii="Arial" w:hAnsi="Arial" w:cs="Arial"/>
        </w:rPr>
      </w:pPr>
    </w:p>
    <w:p w14:paraId="6C4A1F87" w14:textId="72A87A0C" w:rsidR="009F0A92" w:rsidRPr="00AC5065" w:rsidRDefault="009F0A92" w:rsidP="009F0A92">
      <w:pPr>
        <w:rPr>
          <w:rFonts w:ascii="Arial" w:hAnsi="Arial" w:cs="Arial"/>
        </w:rPr>
      </w:pPr>
    </w:p>
    <w:p w14:paraId="445F0FE0" w14:textId="0DF0E569" w:rsidR="009F0A92" w:rsidRPr="00AC5065" w:rsidRDefault="009F0A92" w:rsidP="009F0A92">
      <w:pPr>
        <w:rPr>
          <w:rFonts w:ascii="Arial" w:hAnsi="Arial" w:cs="Arial"/>
        </w:rPr>
      </w:pPr>
    </w:p>
    <w:p w14:paraId="6D9DA93C" w14:textId="77777777" w:rsidR="009F0A92" w:rsidRPr="00AC5065" w:rsidRDefault="009F0A92" w:rsidP="009F0A92">
      <w:pPr>
        <w:rPr>
          <w:rFonts w:ascii="Arial" w:hAnsi="Arial" w:cs="Arial"/>
        </w:rPr>
      </w:pPr>
    </w:p>
    <w:p w14:paraId="2E125DDE" w14:textId="5DD5FF58" w:rsidR="00E5223F" w:rsidRDefault="00E5223F">
      <w:pPr>
        <w:rPr>
          <w:rFonts w:ascii="Arial" w:eastAsiaTheme="minorEastAsia" w:hAnsi="Arial" w:cs="Arial"/>
          <w:color w:val="5A5A5A" w:themeColor="text1" w:themeTint="A5"/>
          <w:spacing w:val="15"/>
          <w:sz w:val="24"/>
          <w:szCs w:val="22"/>
        </w:rPr>
      </w:pPr>
      <w:r>
        <w:rPr>
          <w:rFonts w:ascii="Arial" w:hAnsi="Arial" w:cs="Arial"/>
        </w:rPr>
        <w:br w:type="page"/>
      </w:r>
    </w:p>
    <w:p w14:paraId="503AD57E" w14:textId="3B7C648F" w:rsidR="001D2BA3" w:rsidRPr="00AC5065" w:rsidRDefault="001D2BA3" w:rsidP="00372E15">
      <w:pPr>
        <w:pStyle w:val="Heading2"/>
        <w:rPr>
          <w:sz w:val="28"/>
        </w:rPr>
      </w:pPr>
      <w:r w:rsidRPr="00AC5065">
        <w:lastRenderedPageBreak/>
        <w:t>Additional Documentation</w:t>
      </w:r>
    </w:p>
    <w:p w14:paraId="7C1D2ED1" w14:textId="77777777" w:rsidR="001D2BA3" w:rsidRPr="00AC5065" w:rsidRDefault="001D2BA3" w:rsidP="001D2BA3">
      <w:pPr>
        <w:rPr>
          <w:rFonts w:ascii="Arial" w:hAnsi="Arial" w:cs="Arial"/>
        </w:rPr>
      </w:pPr>
      <w:r w:rsidRPr="00AC5065">
        <w:rPr>
          <w:rFonts w:ascii="Arial" w:hAnsi="Arial" w:cs="Arial"/>
        </w:rPr>
        <w:t>Additional documentation about UVVM and its features can be found under “/</w:t>
      </w:r>
      <w:proofErr w:type="spellStart"/>
      <w:r w:rsidRPr="00AC5065">
        <w:rPr>
          <w:rFonts w:ascii="Arial" w:hAnsi="Arial" w:cs="Arial"/>
        </w:rPr>
        <w:t>uvvm_vvc_framework</w:t>
      </w:r>
      <w:proofErr w:type="spellEnd"/>
      <w:r w:rsidRPr="00AC5065">
        <w:rPr>
          <w:rFonts w:ascii="Arial" w:hAnsi="Arial" w:cs="Arial"/>
        </w:rPr>
        <w:t xml:space="preserve">/doc/”. </w:t>
      </w:r>
    </w:p>
    <w:p w14:paraId="4C3524EC" w14:textId="77777777" w:rsidR="001D2BA3" w:rsidRPr="00AC5065" w:rsidRDefault="001D2BA3" w:rsidP="001D2BA3">
      <w:pPr>
        <w:rPr>
          <w:rFonts w:ascii="Arial" w:hAnsi="Arial" w:cs="Arial"/>
        </w:rPr>
      </w:pPr>
    </w:p>
    <w:p w14:paraId="5DC970A6" w14:textId="12AAC63B" w:rsidR="001D2BA3" w:rsidRPr="00AC5065" w:rsidRDefault="001D2BA3" w:rsidP="00372E15">
      <w:pPr>
        <w:pStyle w:val="Heading3"/>
      </w:pPr>
      <w:r w:rsidRPr="00AC5065">
        <w:t>Compilation</w:t>
      </w:r>
    </w:p>
    <w:p w14:paraId="7DAEAE6D" w14:textId="49607088" w:rsidR="001D2BA3" w:rsidRPr="00AC5065" w:rsidRDefault="001D2BA3" w:rsidP="001D2BA3">
      <w:pPr>
        <w:rPr>
          <w:rFonts w:ascii="Arial" w:hAnsi="Arial" w:cs="Arial"/>
        </w:rPr>
      </w:pPr>
      <w:r w:rsidRPr="00AC5065">
        <w:rPr>
          <w:rFonts w:ascii="Arial" w:hAnsi="Arial" w:cs="Arial"/>
        </w:rPr>
        <w:t>This VHDL package may only be compiled with VHDL 2008. It is dependent on the following libraries</w:t>
      </w:r>
    </w:p>
    <w:p w14:paraId="68EA651D" w14:textId="06590800" w:rsidR="001D2BA3" w:rsidRPr="00AC5065" w:rsidRDefault="001D2BA3" w:rsidP="001D2BA3">
      <w:pPr>
        <w:pStyle w:val="ListParagraph"/>
        <w:numPr>
          <w:ilvl w:val="0"/>
          <w:numId w:val="6"/>
        </w:numPr>
        <w:rPr>
          <w:rFonts w:ascii="Arial" w:hAnsi="Arial" w:cs="Arial"/>
          <w:b/>
          <w:i/>
        </w:rPr>
      </w:pPr>
      <w:r w:rsidRPr="00AC5065">
        <w:rPr>
          <w:rFonts w:ascii="Arial" w:hAnsi="Arial" w:cs="Arial"/>
          <w:b/>
          <w:i/>
        </w:rPr>
        <w:t>UVVM Utility Library (UVVM-Util), version 2.</w:t>
      </w:r>
      <w:r w:rsidR="00984419">
        <w:rPr>
          <w:rFonts w:ascii="Arial" w:hAnsi="Arial" w:cs="Arial"/>
          <w:b/>
          <w:i/>
        </w:rPr>
        <w:t>1</w:t>
      </w:r>
      <w:r w:rsidR="00625673">
        <w:rPr>
          <w:rFonts w:ascii="Arial" w:hAnsi="Arial" w:cs="Arial"/>
          <w:b/>
          <w:i/>
        </w:rPr>
        <w:t>3</w:t>
      </w:r>
      <w:r w:rsidRPr="00AC5065">
        <w:rPr>
          <w:rFonts w:ascii="Arial" w:hAnsi="Arial" w:cs="Arial"/>
          <w:b/>
          <w:i/>
        </w:rPr>
        <w:t>.0 and up</w:t>
      </w:r>
    </w:p>
    <w:p w14:paraId="46CEA0A1" w14:textId="02DDA950" w:rsidR="001D2BA3" w:rsidRPr="00AC5065" w:rsidRDefault="001D2BA3" w:rsidP="001D2BA3">
      <w:pPr>
        <w:pStyle w:val="ListParagraph"/>
        <w:numPr>
          <w:ilvl w:val="0"/>
          <w:numId w:val="6"/>
        </w:numPr>
        <w:rPr>
          <w:rFonts w:ascii="Arial" w:hAnsi="Arial" w:cs="Arial"/>
          <w:b/>
          <w:i/>
        </w:rPr>
      </w:pPr>
      <w:r w:rsidRPr="00AC5065">
        <w:rPr>
          <w:rFonts w:ascii="Arial" w:hAnsi="Arial" w:cs="Arial"/>
          <w:b/>
          <w:i/>
        </w:rPr>
        <w:t>UVVM VVC Framework, version 2.</w:t>
      </w:r>
      <w:r w:rsidR="00625673">
        <w:rPr>
          <w:rFonts w:ascii="Arial" w:hAnsi="Arial" w:cs="Arial"/>
          <w:b/>
          <w:i/>
        </w:rPr>
        <w:t>9</w:t>
      </w:r>
      <w:r w:rsidRPr="00AC5065">
        <w:rPr>
          <w:rFonts w:ascii="Arial" w:hAnsi="Arial" w:cs="Arial"/>
          <w:b/>
          <w:i/>
        </w:rPr>
        <w:t>.0 and up</w:t>
      </w:r>
    </w:p>
    <w:p w14:paraId="79E2EFF8" w14:textId="77777777" w:rsidR="001D2BA3" w:rsidRPr="00AC5065" w:rsidRDefault="001D2BA3" w:rsidP="001D2BA3">
      <w:pPr>
        <w:rPr>
          <w:rFonts w:ascii="Arial" w:hAnsi="Arial" w:cs="Arial"/>
        </w:rPr>
      </w:pPr>
    </w:p>
    <w:p w14:paraId="7A53FF34" w14:textId="3F4131DE" w:rsidR="001D2BA3" w:rsidRPr="00AC5065" w:rsidRDefault="001D2BA3" w:rsidP="001D2BA3">
      <w:pPr>
        <w:rPr>
          <w:rFonts w:ascii="Arial" w:hAnsi="Arial" w:cs="Arial"/>
        </w:rPr>
      </w:pPr>
      <w:r w:rsidRPr="00AC5065">
        <w:rPr>
          <w:rFonts w:ascii="Arial" w:hAnsi="Arial" w:cs="Arial"/>
        </w:rPr>
        <w:t xml:space="preserve">Before compiling the </w:t>
      </w:r>
      <w:bookmarkStart w:id="210" w:name="_Hlk530380426"/>
      <w:r w:rsidRPr="00AC5065">
        <w:rPr>
          <w:rFonts w:ascii="Arial" w:hAnsi="Arial" w:cs="Arial"/>
        </w:rPr>
        <w:t xml:space="preserve">Specification </w:t>
      </w:r>
      <w:bookmarkEnd w:id="210"/>
      <w:r w:rsidR="00C37C8D" w:rsidRPr="00AC5065">
        <w:rPr>
          <w:rFonts w:ascii="Arial" w:hAnsi="Arial" w:cs="Arial"/>
        </w:rPr>
        <w:t>Coverage</w:t>
      </w:r>
      <w:r w:rsidRPr="00AC5065">
        <w:rPr>
          <w:rFonts w:ascii="Arial" w:hAnsi="Arial" w:cs="Arial"/>
        </w:rPr>
        <w:t xml:space="preserve"> component, make sure that </w:t>
      </w:r>
      <w:proofErr w:type="spellStart"/>
      <w:r w:rsidRPr="00AC5065">
        <w:rPr>
          <w:rFonts w:ascii="Arial" w:hAnsi="Arial" w:cs="Arial"/>
        </w:rPr>
        <w:t>uvvm_vvc_framework</w:t>
      </w:r>
      <w:proofErr w:type="spellEnd"/>
      <w:r w:rsidRPr="00AC5065">
        <w:rPr>
          <w:rFonts w:ascii="Arial" w:hAnsi="Arial" w:cs="Arial"/>
        </w:rPr>
        <w:t xml:space="preserve"> and </w:t>
      </w:r>
      <w:proofErr w:type="spellStart"/>
      <w:r w:rsidRPr="00AC5065">
        <w:rPr>
          <w:rFonts w:ascii="Arial" w:hAnsi="Arial" w:cs="Arial"/>
        </w:rPr>
        <w:t>uvvm_util</w:t>
      </w:r>
      <w:proofErr w:type="spellEnd"/>
      <w:r w:rsidRPr="00AC5065">
        <w:rPr>
          <w:rFonts w:ascii="Arial" w:hAnsi="Arial" w:cs="Arial"/>
        </w:rPr>
        <w:t xml:space="preserve"> have been compiled.</w:t>
      </w:r>
    </w:p>
    <w:p w14:paraId="03725931" w14:textId="77777777" w:rsidR="001D2BA3" w:rsidRPr="00AC5065" w:rsidRDefault="001D2BA3" w:rsidP="001D2BA3">
      <w:pPr>
        <w:rPr>
          <w:rFonts w:ascii="Arial" w:hAnsi="Arial" w:cs="Arial"/>
        </w:rPr>
      </w:pPr>
      <w:r w:rsidRPr="00AC5065">
        <w:rPr>
          <w:rFonts w:ascii="Arial" w:hAnsi="Arial" w:cs="Arial"/>
        </w:rPr>
        <w:t xml:space="preserve">See UVVM Essential Mechanisms located in </w:t>
      </w:r>
      <w:proofErr w:type="spellStart"/>
      <w:r w:rsidRPr="00AC5065">
        <w:rPr>
          <w:rFonts w:ascii="Arial" w:hAnsi="Arial" w:cs="Arial"/>
        </w:rPr>
        <w:t>uvvm_vvc_framework</w:t>
      </w:r>
      <w:proofErr w:type="spellEnd"/>
      <w:r w:rsidRPr="00AC5065">
        <w:rPr>
          <w:rFonts w:ascii="Arial" w:hAnsi="Arial" w:cs="Arial"/>
        </w:rPr>
        <w:t>/doc for information about compile scripts.</w:t>
      </w:r>
    </w:p>
    <w:p w14:paraId="54D46479" w14:textId="77777777" w:rsidR="001D2BA3" w:rsidRPr="00AC5065" w:rsidRDefault="001D2BA3" w:rsidP="001D2BA3">
      <w:pPr>
        <w:rPr>
          <w:rFonts w:ascii="Arial" w:hAnsi="Arial" w:cs="Arial"/>
        </w:rPr>
      </w:pPr>
    </w:p>
    <w:p w14:paraId="36998D0E" w14:textId="3E429A37" w:rsidR="001D2BA3" w:rsidRPr="00AC5065" w:rsidRDefault="001D2BA3" w:rsidP="001D2BA3">
      <w:pPr>
        <w:rPr>
          <w:rFonts w:ascii="Arial" w:hAnsi="Arial" w:cs="Arial"/>
          <w:b/>
        </w:rPr>
      </w:pPr>
      <w:r w:rsidRPr="00AC5065">
        <w:rPr>
          <w:rFonts w:ascii="Arial" w:hAnsi="Arial" w:cs="Arial"/>
          <w:b/>
        </w:rPr>
        <w:t>Compile order for the Specification vs Verification Matrix Component: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70"/>
        <w:gridCol w:w="6999"/>
        <w:gridCol w:w="5960"/>
      </w:tblGrid>
      <w:tr w:rsidR="001D2BA3" w:rsidRPr="00AC5065" w14:paraId="6C5808E7" w14:textId="77777777" w:rsidTr="001C70BD">
        <w:tc>
          <w:tcPr>
            <w:tcW w:w="2170" w:type="dxa"/>
            <w:shd w:val="clear" w:color="auto" w:fill="000000" w:themeFill="text1"/>
            <w:vAlign w:val="center"/>
          </w:tcPr>
          <w:p w14:paraId="3BC51DC4" w14:textId="52EE8D5F" w:rsidR="001D2BA3" w:rsidRPr="00AC5065" w:rsidRDefault="001D2BA3" w:rsidP="00F14FCD">
            <w:pPr>
              <w:tabs>
                <w:tab w:val="left" w:pos="2370"/>
              </w:tabs>
              <w:rPr>
                <w:rFonts w:ascii="Arial" w:hAnsi="Arial" w:cs="Arial"/>
                <w:b/>
                <w:sz w:val="20"/>
                <w:szCs w:val="22"/>
              </w:rPr>
            </w:pPr>
            <w:r w:rsidRPr="00AC5065">
              <w:rPr>
                <w:rFonts w:ascii="Arial" w:hAnsi="Arial" w:cs="Arial"/>
                <w:b/>
                <w:sz w:val="20"/>
                <w:szCs w:val="22"/>
              </w:rPr>
              <w:t>Compile to library</w:t>
            </w:r>
          </w:p>
        </w:tc>
        <w:tc>
          <w:tcPr>
            <w:tcW w:w="6999" w:type="dxa"/>
            <w:shd w:val="clear" w:color="auto" w:fill="000000" w:themeFill="text1"/>
            <w:vAlign w:val="center"/>
          </w:tcPr>
          <w:p w14:paraId="1413AD37" w14:textId="77777777" w:rsidR="001D2BA3" w:rsidRPr="00AC5065" w:rsidRDefault="001D2BA3" w:rsidP="00F14FCD">
            <w:pPr>
              <w:rPr>
                <w:rFonts w:ascii="Arial" w:hAnsi="Arial" w:cs="Arial"/>
                <w:b/>
                <w:sz w:val="20"/>
                <w:szCs w:val="22"/>
              </w:rPr>
            </w:pPr>
            <w:r w:rsidRPr="00AC5065">
              <w:rPr>
                <w:rFonts w:ascii="Arial" w:hAnsi="Arial" w:cs="Arial"/>
                <w:b/>
                <w:sz w:val="20"/>
                <w:szCs w:val="22"/>
              </w:rPr>
              <w:t>File</w:t>
            </w:r>
          </w:p>
        </w:tc>
        <w:tc>
          <w:tcPr>
            <w:tcW w:w="5960" w:type="dxa"/>
            <w:shd w:val="clear" w:color="auto" w:fill="000000" w:themeFill="text1"/>
            <w:vAlign w:val="center"/>
          </w:tcPr>
          <w:p w14:paraId="51E8D59F" w14:textId="77777777" w:rsidR="001D2BA3" w:rsidRPr="00AC5065" w:rsidRDefault="001D2BA3" w:rsidP="00F14FCD">
            <w:pPr>
              <w:rPr>
                <w:rFonts w:ascii="Arial" w:hAnsi="Arial" w:cs="Arial"/>
                <w:b/>
                <w:sz w:val="20"/>
                <w:szCs w:val="22"/>
              </w:rPr>
            </w:pPr>
            <w:r w:rsidRPr="00AC5065">
              <w:rPr>
                <w:rFonts w:ascii="Arial" w:hAnsi="Arial" w:cs="Arial"/>
                <w:b/>
                <w:sz w:val="20"/>
                <w:szCs w:val="22"/>
              </w:rPr>
              <w:t>Comment</w:t>
            </w:r>
          </w:p>
        </w:tc>
      </w:tr>
      <w:tr w:rsidR="00A77359" w:rsidRPr="00AC5065" w14:paraId="323AB795" w14:textId="77777777" w:rsidTr="001C70BD">
        <w:tc>
          <w:tcPr>
            <w:tcW w:w="2170" w:type="dxa"/>
            <w:shd w:val="clear" w:color="auto" w:fill="auto"/>
          </w:tcPr>
          <w:p w14:paraId="63EAC16C" w14:textId="511A24F1" w:rsidR="00A77359" w:rsidRPr="0079666B" w:rsidRDefault="00A77359" w:rsidP="00A77359">
            <w:pPr>
              <w:spacing w:line="276" w:lineRule="auto"/>
              <w:rPr>
                <w:rFonts w:ascii="Arial" w:hAnsi="Arial" w:cs="Arial"/>
                <w:sz w:val="16"/>
                <w:szCs w:val="28"/>
              </w:rPr>
            </w:pPr>
            <w:proofErr w:type="spellStart"/>
            <w:r w:rsidRPr="0079666B">
              <w:rPr>
                <w:rFonts w:ascii="Arial" w:hAnsi="Arial" w:cs="Arial"/>
                <w:sz w:val="16"/>
                <w:szCs w:val="28"/>
              </w:rPr>
              <w:t>bitvis_vip_spec_cov</w:t>
            </w:r>
            <w:proofErr w:type="spellEnd"/>
          </w:p>
        </w:tc>
        <w:tc>
          <w:tcPr>
            <w:tcW w:w="6999" w:type="dxa"/>
            <w:shd w:val="clear" w:color="auto" w:fill="auto"/>
          </w:tcPr>
          <w:p w14:paraId="400B349C" w14:textId="18B1CB90" w:rsidR="00A77359" w:rsidRPr="0079666B" w:rsidRDefault="00F1288C" w:rsidP="00A77359">
            <w:pPr>
              <w:spacing w:line="276" w:lineRule="auto"/>
              <w:rPr>
                <w:rFonts w:ascii="Arial" w:hAnsi="Arial" w:cs="Arial"/>
                <w:sz w:val="16"/>
                <w:szCs w:val="28"/>
              </w:rPr>
            </w:pPr>
            <w:proofErr w:type="spellStart"/>
            <w:r>
              <w:rPr>
                <w:rFonts w:ascii="Arial" w:hAnsi="Arial" w:cs="Arial"/>
                <w:sz w:val="16"/>
                <w:szCs w:val="28"/>
              </w:rPr>
              <w:t>l</w:t>
            </w:r>
            <w:r w:rsidR="00A77359">
              <w:rPr>
                <w:rFonts w:ascii="Arial" w:hAnsi="Arial" w:cs="Arial"/>
                <w:sz w:val="16"/>
                <w:szCs w:val="28"/>
              </w:rPr>
              <w:t>ocal_adaptations_pkg.vhd</w:t>
            </w:r>
            <w:proofErr w:type="spellEnd"/>
          </w:p>
        </w:tc>
        <w:tc>
          <w:tcPr>
            <w:tcW w:w="5960" w:type="dxa"/>
          </w:tcPr>
          <w:p w14:paraId="08EE1F7D" w14:textId="11D987B6" w:rsidR="00A77359" w:rsidRPr="0079666B" w:rsidRDefault="00A77359" w:rsidP="00A77359">
            <w:pPr>
              <w:spacing w:line="276" w:lineRule="auto"/>
              <w:rPr>
                <w:rFonts w:ascii="Arial" w:hAnsi="Arial" w:cs="Arial"/>
                <w:sz w:val="16"/>
                <w:szCs w:val="28"/>
              </w:rPr>
            </w:pPr>
            <w:r>
              <w:rPr>
                <w:rFonts w:ascii="Arial" w:hAnsi="Arial" w:cs="Arial"/>
                <w:sz w:val="16"/>
                <w:szCs w:val="28"/>
              </w:rPr>
              <w:t>Local file for user adaptations</w:t>
            </w:r>
          </w:p>
        </w:tc>
      </w:tr>
      <w:tr w:rsidR="00A77359" w:rsidRPr="00AC5065" w14:paraId="77251429" w14:textId="77777777" w:rsidTr="001C70BD">
        <w:tc>
          <w:tcPr>
            <w:tcW w:w="2170" w:type="dxa"/>
            <w:shd w:val="clear" w:color="auto" w:fill="auto"/>
          </w:tcPr>
          <w:p w14:paraId="085A8573" w14:textId="3DE087E6" w:rsidR="00A77359" w:rsidRPr="0079666B" w:rsidRDefault="00A77359" w:rsidP="00A77359">
            <w:pPr>
              <w:spacing w:line="276" w:lineRule="auto"/>
              <w:rPr>
                <w:rFonts w:ascii="Arial" w:hAnsi="Arial" w:cs="Arial"/>
                <w:sz w:val="16"/>
                <w:szCs w:val="28"/>
              </w:rPr>
            </w:pPr>
            <w:proofErr w:type="spellStart"/>
            <w:r w:rsidRPr="0079666B">
              <w:rPr>
                <w:rFonts w:ascii="Arial" w:hAnsi="Arial" w:cs="Arial"/>
                <w:sz w:val="16"/>
                <w:szCs w:val="28"/>
              </w:rPr>
              <w:t>bitvis_vip_spec_cov</w:t>
            </w:r>
            <w:proofErr w:type="spellEnd"/>
          </w:p>
        </w:tc>
        <w:tc>
          <w:tcPr>
            <w:tcW w:w="6999" w:type="dxa"/>
            <w:shd w:val="clear" w:color="auto" w:fill="auto"/>
          </w:tcPr>
          <w:p w14:paraId="13BE4640" w14:textId="4ACB9B62" w:rsidR="00A77359" w:rsidRPr="0079666B" w:rsidRDefault="00A77359" w:rsidP="00A77359">
            <w:pPr>
              <w:spacing w:line="276" w:lineRule="auto"/>
              <w:rPr>
                <w:rFonts w:ascii="Arial" w:hAnsi="Arial" w:cs="Arial"/>
                <w:sz w:val="16"/>
                <w:szCs w:val="28"/>
              </w:rPr>
            </w:pPr>
            <w:proofErr w:type="spellStart"/>
            <w:r w:rsidRPr="0079666B">
              <w:rPr>
                <w:rFonts w:ascii="Arial" w:hAnsi="Arial" w:cs="Arial"/>
                <w:sz w:val="16"/>
                <w:szCs w:val="28"/>
              </w:rPr>
              <w:t>csv_file_reader_pkg.vhd</w:t>
            </w:r>
            <w:proofErr w:type="spellEnd"/>
          </w:p>
        </w:tc>
        <w:tc>
          <w:tcPr>
            <w:tcW w:w="5960" w:type="dxa"/>
          </w:tcPr>
          <w:p w14:paraId="0599C4F1" w14:textId="69EA1314" w:rsidR="00A77359" w:rsidRPr="0079666B" w:rsidRDefault="00A77359" w:rsidP="00A77359">
            <w:pPr>
              <w:spacing w:line="276" w:lineRule="auto"/>
              <w:rPr>
                <w:rFonts w:ascii="Arial" w:hAnsi="Arial" w:cs="Arial"/>
                <w:sz w:val="16"/>
                <w:szCs w:val="28"/>
              </w:rPr>
            </w:pPr>
            <w:r w:rsidRPr="0079666B">
              <w:rPr>
                <w:rFonts w:ascii="Arial" w:hAnsi="Arial" w:cs="Arial"/>
                <w:sz w:val="16"/>
                <w:szCs w:val="28"/>
              </w:rPr>
              <w:t>Package for reading and parsing of CSV input files</w:t>
            </w:r>
          </w:p>
        </w:tc>
      </w:tr>
      <w:tr w:rsidR="00A77359" w:rsidRPr="00AC5065" w14:paraId="6A4D28FC" w14:textId="77777777" w:rsidTr="001C70BD">
        <w:tc>
          <w:tcPr>
            <w:tcW w:w="2170" w:type="dxa"/>
            <w:shd w:val="clear" w:color="auto" w:fill="auto"/>
          </w:tcPr>
          <w:p w14:paraId="2CC58B96" w14:textId="7A2EC534" w:rsidR="00A77359" w:rsidRPr="0079666B" w:rsidRDefault="00A77359" w:rsidP="00A77359">
            <w:pPr>
              <w:spacing w:line="276" w:lineRule="auto"/>
              <w:rPr>
                <w:rFonts w:ascii="Arial" w:hAnsi="Arial" w:cs="Arial"/>
                <w:sz w:val="16"/>
                <w:szCs w:val="28"/>
              </w:rPr>
            </w:pPr>
            <w:proofErr w:type="spellStart"/>
            <w:r w:rsidRPr="0079666B">
              <w:rPr>
                <w:rFonts w:ascii="Arial" w:hAnsi="Arial" w:cs="Arial"/>
                <w:sz w:val="16"/>
                <w:szCs w:val="28"/>
              </w:rPr>
              <w:t>bitvis_vip_spec_cov</w:t>
            </w:r>
            <w:proofErr w:type="spellEnd"/>
          </w:p>
        </w:tc>
        <w:tc>
          <w:tcPr>
            <w:tcW w:w="6999" w:type="dxa"/>
            <w:shd w:val="clear" w:color="auto" w:fill="auto"/>
          </w:tcPr>
          <w:p w14:paraId="3188D521" w14:textId="78D5388D" w:rsidR="00A77359" w:rsidRPr="0079666B" w:rsidRDefault="00A77359" w:rsidP="00A77359">
            <w:pPr>
              <w:spacing w:line="276" w:lineRule="auto"/>
              <w:rPr>
                <w:rFonts w:ascii="Arial" w:hAnsi="Arial" w:cs="Arial"/>
                <w:sz w:val="16"/>
                <w:szCs w:val="28"/>
              </w:rPr>
            </w:pPr>
            <w:proofErr w:type="spellStart"/>
            <w:r w:rsidRPr="0079666B">
              <w:rPr>
                <w:rFonts w:ascii="Arial" w:hAnsi="Arial" w:cs="Arial"/>
                <w:sz w:val="16"/>
                <w:szCs w:val="28"/>
              </w:rPr>
              <w:t>spec_cov_pkg.vhd</w:t>
            </w:r>
            <w:proofErr w:type="spellEnd"/>
          </w:p>
        </w:tc>
        <w:tc>
          <w:tcPr>
            <w:tcW w:w="5960" w:type="dxa"/>
          </w:tcPr>
          <w:p w14:paraId="69653272" w14:textId="7FFA23B0" w:rsidR="00A77359" w:rsidRPr="0079666B" w:rsidRDefault="00A77359" w:rsidP="00A77359">
            <w:pPr>
              <w:spacing w:line="276" w:lineRule="auto"/>
              <w:rPr>
                <w:rFonts w:ascii="Arial" w:hAnsi="Arial" w:cs="Arial"/>
                <w:sz w:val="16"/>
                <w:szCs w:val="28"/>
              </w:rPr>
            </w:pPr>
            <w:r w:rsidRPr="0079666B">
              <w:rPr>
                <w:rFonts w:ascii="Arial" w:hAnsi="Arial" w:cs="Arial"/>
                <w:sz w:val="16"/>
                <w:szCs w:val="28"/>
              </w:rPr>
              <w:t>Specification Coverage component implementation</w:t>
            </w:r>
          </w:p>
        </w:tc>
      </w:tr>
    </w:tbl>
    <w:p w14:paraId="0182B4CC" w14:textId="1B7888DD" w:rsidR="001C70BD" w:rsidRDefault="001C70BD" w:rsidP="001C70BD">
      <w:pPr>
        <w:pStyle w:val="Caption"/>
        <w:jc w:val="center"/>
      </w:pPr>
      <w:r w:rsidRPr="00AC5065">
        <w:t xml:space="preserve">Table </w:t>
      </w:r>
      <w:r w:rsidRPr="00AC5065">
        <w:fldChar w:fldCharType="begin"/>
      </w:r>
      <w:r w:rsidRPr="00AC5065">
        <w:instrText xml:space="preserve"> SEQ Table \* ARABIC </w:instrText>
      </w:r>
      <w:r w:rsidRPr="00AC5065">
        <w:fldChar w:fldCharType="separate"/>
      </w:r>
      <w:r w:rsidR="0032430D">
        <w:rPr>
          <w:noProof/>
        </w:rPr>
        <w:t>5</w:t>
      </w:r>
      <w:r w:rsidRPr="00AC5065">
        <w:fldChar w:fldCharType="end"/>
      </w:r>
      <w:r w:rsidRPr="00AC5065">
        <w:t xml:space="preserve"> </w:t>
      </w:r>
      <w:r>
        <w:t>Compile order</w:t>
      </w:r>
    </w:p>
    <w:p w14:paraId="4DA0A74B" w14:textId="4923854B" w:rsidR="001D2BA3" w:rsidRPr="00AC5065" w:rsidRDefault="001D2BA3" w:rsidP="00372E15">
      <w:pPr>
        <w:pStyle w:val="Heading3"/>
      </w:pPr>
      <w:r w:rsidRPr="00AC5065">
        <w:t>Simulator compatibility and setup</w:t>
      </w:r>
    </w:p>
    <w:p w14:paraId="26B8CE54" w14:textId="77777777" w:rsidR="006525E7" w:rsidRPr="00AC5065" w:rsidRDefault="006525E7" w:rsidP="006525E7">
      <w:pPr>
        <w:rPr>
          <w:rFonts w:ascii="Arial" w:hAnsi="Arial" w:cs="Arial"/>
        </w:rPr>
      </w:pPr>
      <w:r w:rsidRPr="00A25E72">
        <w:rPr>
          <w:rFonts w:cs="Helvetica"/>
          <w:szCs w:val="18"/>
          <w:lang w:val="en-US" w:eastAsia="nb-NO"/>
        </w:rPr>
        <w:t xml:space="preserve">See </w:t>
      </w:r>
      <w:r>
        <w:rPr>
          <w:rFonts w:cs="Helvetica"/>
          <w:szCs w:val="18"/>
          <w:lang w:val="en-US" w:eastAsia="nb-NO"/>
        </w:rPr>
        <w:t>UVVM/</w:t>
      </w:r>
      <w:r w:rsidRPr="00A25E72">
        <w:rPr>
          <w:rFonts w:cs="Helvetica"/>
          <w:szCs w:val="18"/>
          <w:lang w:val="en-US" w:eastAsia="nb-NO"/>
        </w:rPr>
        <w:t>README.md for a list of supported simulators</w:t>
      </w:r>
      <w:r>
        <w:rPr>
          <w:rFonts w:cs="Helvetica"/>
          <w:szCs w:val="18"/>
          <w:lang w:val="en-US" w:eastAsia="nb-NO"/>
        </w:rPr>
        <w:t>.</w:t>
      </w:r>
    </w:p>
    <w:p w14:paraId="2D71FA1F" w14:textId="77777777" w:rsidR="001D2BA3" w:rsidRPr="00AC5065" w:rsidRDefault="001D2BA3" w:rsidP="001D2BA3">
      <w:pPr>
        <w:rPr>
          <w:rFonts w:ascii="Arial" w:hAnsi="Arial" w:cs="Arial"/>
        </w:rPr>
      </w:pPr>
      <w:r w:rsidRPr="00AC5065">
        <w:rPr>
          <w:rFonts w:ascii="Arial" w:hAnsi="Arial" w:cs="Arial"/>
        </w:rPr>
        <w:t>For required simulator setup see UVVM-Util Quick reference.</w:t>
      </w:r>
    </w:p>
    <w:p w14:paraId="3B55C5C7" w14:textId="0B358B54" w:rsidR="001D2BA3" w:rsidRPr="00AC5065" w:rsidRDefault="001D2BA3" w:rsidP="002F3699">
      <w:pPr>
        <w:rPr>
          <w:rFonts w:ascii="Arial" w:eastAsiaTheme="minorEastAsia" w:hAnsi="Arial" w:cs="Arial"/>
          <w:color w:val="5A5A5A" w:themeColor="text1" w:themeTint="A5"/>
          <w:spacing w:val="15"/>
          <w:sz w:val="24"/>
          <w:szCs w:val="22"/>
        </w:rPr>
      </w:pPr>
    </w:p>
    <w:p w14:paraId="202EBB48" w14:textId="77777777" w:rsidR="00AE19F8" w:rsidRPr="00AC5065" w:rsidRDefault="00AE19F8" w:rsidP="002F3699">
      <w:pPr>
        <w:rPr>
          <w:rFonts w:ascii="Arial" w:eastAsiaTheme="minorEastAsia" w:hAnsi="Arial" w:cs="Arial"/>
          <w:color w:val="5A5A5A" w:themeColor="text1" w:themeTint="A5"/>
          <w:spacing w:val="15"/>
          <w:sz w:val="24"/>
          <w:szCs w:val="22"/>
        </w:rPr>
      </w:pPr>
    </w:p>
    <w:p w14:paraId="65F8D50D" w14:textId="16124B3C" w:rsidR="001D2BA3" w:rsidRPr="00AC5065" w:rsidRDefault="001D2BA3" w:rsidP="002F3699">
      <w:pPr>
        <w:rPr>
          <w:rFonts w:ascii="Arial" w:eastAsiaTheme="minorEastAsia" w:hAnsi="Arial" w:cs="Arial"/>
          <w:color w:val="5A5A5A" w:themeColor="text1" w:themeTint="A5"/>
          <w:spacing w:val="15"/>
          <w:sz w:val="28"/>
          <w:szCs w:val="22"/>
        </w:rPr>
      </w:pPr>
    </w:p>
    <w:p w14:paraId="56DD0BC5" w14:textId="79196FA3" w:rsidR="001D2BA3" w:rsidRPr="00AC5065" w:rsidRDefault="001D2BA3" w:rsidP="002F3699">
      <w:pPr>
        <w:rPr>
          <w:rFonts w:ascii="Arial" w:eastAsiaTheme="minorEastAsia" w:hAnsi="Arial" w:cs="Arial"/>
          <w:color w:val="5A5A5A" w:themeColor="text1" w:themeTint="A5"/>
          <w:spacing w:val="15"/>
          <w:sz w:val="28"/>
          <w:szCs w:val="22"/>
        </w:rPr>
      </w:pPr>
    </w:p>
    <w:p w14:paraId="5FDCAFB5" w14:textId="304D9762" w:rsidR="001D2BA3" w:rsidRPr="00AC5065" w:rsidRDefault="001D2BA3" w:rsidP="002F3699">
      <w:pPr>
        <w:rPr>
          <w:rFonts w:ascii="Arial" w:eastAsiaTheme="minorEastAsia" w:hAnsi="Arial" w:cs="Arial"/>
          <w:color w:val="5A5A5A" w:themeColor="text1" w:themeTint="A5"/>
          <w:spacing w:val="15"/>
          <w:sz w:val="28"/>
          <w:szCs w:val="22"/>
        </w:rPr>
      </w:pPr>
    </w:p>
    <w:p w14:paraId="2BB56245" w14:textId="6887B879" w:rsidR="001D2BA3" w:rsidRPr="00AC5065" w:rsidRDefault="001D2BA3" w:rsidP="002F3699">
      <w:pPr>
        <w:rPr>
          <w:rFonts w:ascii="Arial" w:eastAsiaTheme="minorEastAsia" w:hAnsi="Arial" w:cs="Arial"/>
          <w:color w:val="5A5A5A" w:themeColor="text1" w:themeTint="A5"/>
          <w:spacing w:val="15"/>
          <w:sz w:val="28"/>
          <w:szCs w:val="22"/>
        </w:rPr>
      </w:pPr>
    </w:p>
    <w:p w14:paraId="39BCD7C5" w14:textId="1CAE63EE" w:rsidR="001D2BA3" w:rsidRPr="00AC5065" w:rsidRDefault="001D2BA3" w:rsidP="002F3699">
      <w:pPr>
        <w:rPr>
          <w:rFonts w:ascii="Arial" w:eastAsiaTheme="minorEastAsia" w:hAnsi="Arial" w:cs="Arial"/>
          <w:color w:val="5A5A5A" w:themeColor="text1" w:themeTint="A5"/>
          <w:spacing w:val="15"/>
          <w:sz w:val="28"/>
          <w:szCs w:val="22"/>
        </w:rPr>
      </w:pPr>
    </w:p>
    <w:p w14:paraId="693C6040" w14:textId="4C455955" w:rsidR="001D2BA3" w:rsidRPr="00AC5065" w:rsidRDefault="001D2BA3" w:rsidP="002F3699">
      <w:pPr>
        <w:rPr>
          <w:rFonts w:ascii="Arial" w:eastAsiaTheme="minorEastAsia" w:hAnsi="Arial" w:cs="Arial"/>
          <w:color w:val="5A5A5A" w:themeColor="text1" w:themeTint="A5"/>
          <w:spacing w:val="15"/>
          <w:sz w:val="28"/>
          <w:szCs w:val="22"/>
        </w:rPr>
      </w:pPr>
    </w:p>
    <w:p w14:paraId="1B80E2CE" w14:textId="77777777" w:rsidR="001D2BA3" w:rsidRPr="00AC5065" w:rsidRDefault="001D2BA3" w:rsidP="002F3699">
      <w:pPr>
        <w:rPr>
          <w:rFonts w:ascii="Arial" w:eastAsiaTheme="minorEastAsia" w:hAnsi="Arial" w:cs="Arial"/>
          <w:color w:val="5A5A5A" w:themeColor="text1" w:themeTint="A5"/>
          <w:spacing w:val="15"/>
          <w:sz w:val="28"/>
          <w:szCs w:val="22"/>
        </w:rPr>
      </w:pPr>
    </w:p>
    <w:p w14:paraId="3022D2B6" w14:textId="77777777" w:rsidR="001D2BA3" w:rsidRPr="00AC5065" w:rsidRDefault="001D2BA3" w:rsidP="002F3699">
      <w:pPr>
        <w:rPr>
          <w:rFonts w:ascii="Arial" w:eastAsiaTheme="minorEastAsia" w:hAnsi="Arial" w:cs="Arial"/>
          <w:color w:val="5A5A5A" w:themeColor="text1" w:themeTint="A5"/>
          <w:spacing w:val="15"/>
          <w:sz w:val="28"/>
          <w:szCs w:val="22"/>
        </w:rPr>
      </w:pPr>
    </w:p>
    <w:p w14:paraId="17C33B97" w14:textId="77777777" w:rsidR="001D2BA3" w:rsidRPr="00AC5065" w:rsidRDefault="001D2BA3" w:rsidP="002F3699">
      <w:pPr>
        <w:rPr>
          <w:rFonts w:ascii="Arial" w:eastAsiaTheme="minorEastAsia" w:hAnsi="Arial" w:cs="Arial"/>
          <w:color w:val="5A5A5A" w:themeColor="text1" w:themeTint="A5"/>
          <w:spacing w:val="15"/>
          <w:sz w:val="28"/>
          <w:szCs w:val="22"/>
        </w:rPr>
      </w:pPr>
    </w:p>
    <w:p w14:paraId="6C6EE016" w14:textId="77777777" w:rsidR="00C37C8D" w:rsidRPr="00AC5065" w:rsidRDefault="00C37C8D" w:rsidP="002F3699">
      <w:pPr>
        <w:rPr>
          <w:rFonts w:ascii="Arial" w:eastAsiaTheme="minorEastAsia" w:hAnsi="Arial" w:cs="Arial"/>
          <w:color w:val="5A5A5A" w:themeColor="text1" w:themeTint="A5"/>
          <w:spacing w:val="15"/>
          <w:sz w:val="28"/>
          <w:szCs w:val="22"/>
        </w:rPr>
      </w:pPr>
    </w:p>
    <w:p w14:paraId="6ED651CA" w14:textId="61DB411F" w:rsidR="005D45C8" w:rsidRPr="00372E15" w:rsidRDefault="003303F4" w:rsidP="00DF6B44">
      <w:pPr>
        <w:pStyle w:val="Heading1"/>
      </w:pPr>
      <w:bookmarkStart w:id="211" w:name="_Ref31370194"/>
      <w:r w:rsidRPr="00372E15">
        <w:rPr>
          <w:rFonts w:eastAsiaTheme="minorEastAsia"/>
        </w:rPr>
        <w:lastRenderedPageBreak/>
        <w:t>Post-processing Script</w:t>
      </w:r>
      <w:bookmarkEnd w:id="211"/>
    </w:p>
    <w:p w14:paraId="5A6242FD" w14:textId="32199FBE" w:rsidR="005D45C8" w:rsidRPr="00AC5065" w:rsidRDefault="005D45C8" w:rsidP="002F3699">
      <w:pPr>
        <w:rPr>
          <w:rFonts w:ascii="Arial" w:hAnsi="Arial" w:cs="Arial"/>
          <w:iCs/>
          <w:sz w:val="22"/>
          <w:szCs w:val="22"/>
        </w:rPr>
      </w:pPr>
    </w:p>
    <w:p w14:paraId="680417FA" w14:textId="6B46F0A0" w:rsidR="006E37AB" w:rsidRDefault="006E37AB" w:rsidP="002F3699">
      <w:pPr>
        <w:rPr>
          <w:rFonts w:ascii="Arial" w:hAnsi="Arial" w:cs="Arial"/>
        </w:rPr>
      </w:pPr>
      <w:r w:rsidRPr="00AC5065">
        <w:rPr>
          <w:rFonts w:ascii="Arial" w:hAnsi="Arial" w:cs="Arial"/>
        </w:rPr>
        <w:t xml:space="preserve">The final step of the Specification </w:t>
      </w:r>
      <w:r w:rsidR="00C37C8D" w:rsidRPr="00AC5065">
        <w:rPr>
          <w:rFonts w:ascii="Arial" w:hAnsi="Arial" w:cs="Arial"/>
        </w:rPr>
        <w:t xml:space="preserve">Coverage </w:t>
      </w:r>
      <w:r w:rsidRPr="00AC5065">
        <w:rPr>
          <w:rFonts w:ascii="Arial" w:hAnsi="Arial" w:cs="Arial"/>
        </w:rPr>
        <w:t xml:space="preserve">usage is to run a post-processing script to evaluate all the simulation results. This script is called </w:t>
      </w:r>
      <w:r w:rsidRPr="00AC5065">
        <w:rPr>
          <w:rFonts w:ascii="Arial" w:hAnsi="Arial" w:cs="Arial"/>
          <w:i/>
        </w:rPr>
        <w:t>run_spec_</w:t>
      </w:r>
      <w:r w:rsidR="00C37C8D" w:rsidRPr="00AC5065">
        <w:rPr>
          <w:rFonts w:ascii="Arial" w:hAnsi="Arial" w:cs="Arial"/>
          <w:i/>
        </w:rPr>
        <w:t>cov</w:t>
      </w:r>
      <w:r w:rsidRPr="00AC5065">
        <w:rPr>
          <w:rFonts w:ascii="Arial" w:hAnsi="Arial" w:cs="Arial"/>
          <w:i/>
        </w:rPr>
        <w:t>.py</w:t>
      </w:r>
      <w:r w:rsidRPr="00AC5065">
        <w:rPr>
          <w:rFonts w:ascii="Arial" w:hAnsi="Arial" w:cs="Arial"/>
        </w:rPr>
        <w:t>. Th</w:t>
      </w:r>
      <w:r w:rsidR="0079666B">
        <w:rPr>
          <w:rFonts w:ascii="Arial" w:hAnsi="Arial" w:cs="Arial"/>
        </w:rPr>
        <w:t>e</w:t>
      </w:r>
      <w:r w:rsidRPr="00AC5065">
        <w:rPr>
          <w:rFonts w:ascii="Arial" w:hAnsi="Arial" w:cs="Arial"/>
        </w:rPr>
        <w:t xml:space="preserve"> script requires </w:t>
      </w:r>
      <w:r w:rsidR="004109F5">
        <w:rPr>
          <w:rFonts w:ascii="Arial" w:hAnsi="Arial" w:cs="Arial"/>
        </w:rPr>
        <w:t>Python</w:t>
      </w:r>
      <w:r w:rsidRPr="00AC5065">
        <w:rPr>
          <w:rFonts w:ascii="Arial" w:hAnsi="Arial" w:cs="Arial"/>
        </w:rPr>
        <w:t xml:space="preserve"> 3.x. </w:t>
      </w:r>
      <w:r w:rsidR="00FB79B4" w:rsidRPr="00AC5065">
        <w:rPr>
          <w:rFonts w:ascii="Arial" w:hAnsi="Arial" w:cs="Arial"/>
        </w:rPr>
        <w:t>The</w:t>
      </w:r>
      <w:r w:rsidRPr="00AC5065">
        <w:rPr>
          <w:rFonts w:ascii="Arial" w:hAnsi="Arial" w:cs="Arial"/>
        </w:rPr>
        <w:t xml:space="preserve"> script </w:t>
      </w:r>
      <w:r w:rsidR="00FB79B4" w:rsidRPr="00AC5065">
        <w:rPr>
          <w:rFonts w:ascii="Arial" w:hAnsi="Arial" w:cs="Arial"/>
        </w:rPr>
        <w:t xml:space="preserve">can be called with the arguments listed in </w:t>
      </w:r>
      <w:r w:rsidR="00FB79B4" w:rsidRPr="00AC5065">
        <w:rPr>
          <w:rFonts w:ascii="Arial" w:hAnsi="Arial" w:cs="Arial"/>
        </w:rPr>
        <w:fldChar w:fldCharType="begin"/>
      </w:r>
      <w:r w:rsidR="00FB79B4" w:rsidRPr="00AC5065">
        <w:rPr>
          <w:rFonts w:ascii="Arial" w:hAnsi="Arial" w:cs="Arial"/>
        </w:rPr>
        <w:instrText xml:space="preserve"> REF _Ref528916629 \h </w:instrText>
      </w:r>
      <w:r w:rsidR="00AC5065">
        <w:rPr>
          <w:rFonts w:ascii="Arial" w:hAnsi="Arial" w:cs="Arial"/>
        </w:rPr>
        <w:instrText xml:space="preserve"> \* MERGEFORMAT </w:instrText>
      </w:r>
      <w:r w:rsidR="00FB79B4" w:rsidRPr="00AC5065">
        <w:rPr>
          <w:rFonts w:ascii="Arial" w:hAnsi="Arial" w:cs="Arial"/>
        </w:rPr>
      </w:r>
      <w:r w:rsidR="00FB79B4" w:rsidRPr="00AC5065">
        <w:rPr>
          <w:rFonts w:ascii="Arial" w:hAnsi="Arial" w:cs="Arial"/>
        </w:rPr>
        <w:fldChar w:fldCharType="separate"/>
      </w:r>
      <w:ins w:id="212" w:author="Author">
        <w:r w:rsidR="0032430D" w:rsidRPr="00C02AC4">
          <w:rPr>
            <w:rFonts w:ascii="Arial" w:hAnsi="Arial" w:cs="Arial"/>
            <w:rPrChange w:id="213" w:author="Author">
              <w:rPr/>
            </w:rPrChange>
          </w:rPr>
          <w:t xml:space="preserve">Table </w:t>
        </w:r>
        <w:r w:rsidR="0032430D" w:rsidRPr="00C02AC4">
          <w:rPr>
            <w:rFonts w:ascii="Arial" w:hAnsi="Arial" w:cs="Arial"/>
            <w:noProof/>
            <w:rPrChange w:id="214" w:author="Author">
              <w:rPr>
                <w:noProof/>
              </w:rPr>
            </w:rPrChange>
          </w:rPr>
          <w:t>6</w:t>
        </w:r>
        <w:del w:id="215" w:author="Author">
          <w:r w:rsidR="00FC1287" w:rsidRPr="00FC1287" w:rsidDel="0032430D">
            <w:rPr>
              <w:rFonts w:ascii="Arial" w:hAnsi="Arial" w:cs="Arial"/>
              <w:rPrChange w:id="216" w:author="Author">
                <w:rPr/>
              </w:rPrChange>
            </w:rPr>
            <w:delText xml:space="preserve">Table </w:delText>
          </w:r>
          <w:r w:rsidR="00FC1287" w:rsidRPr="00FC1287" w:rsidDel="0032430D">
            <w:rPr>
              <w:rFonts w:ascii="Arial" w:hAnsi="Arial" w:cs="Arial"/>
              <w:noProof/>
              <w:rPrChange w:id="217" w:author="Author">
                <w:rPr>
                  <w:noProof/>
                </w:rPr>
              </w:rPrChange>
            </w:rPr>
            <w:delText>6</w:delText>
          </w:r>
        </w:del>
      </w:ins>
      <w:del w:id="218" w:author="Author">
        <w:r w:rsidR="006903BA" w:rsidRPr="006903BA" w:rsidDel="0032430D">
          <w:rPr>
            <w:rFonts w:ascii="Arial" w:hAnsi="Arial" w:cs="Arial"/>
          </w:rPr>
          <w:delText xml:space="preserve">Table </w:delText>
        </w:r>
        <w:r w:rsidR="006903BA" w:rsidRPr="006903BA" w:rsidDel="0032430D">
          <w:rPr>
            <w:rFonts w:ascii="Arial" w:hAnsi="Arial" w:cs="Arial"/>
            <w:noProof/>
          </w:rPr>
          <w:delText>6</w:delText>
        </w:r>
      </w:del>
      <w:r w:rsidR="00FB79B4" w:rsidRPr="00AC5065">
        <w:rPr>
          <w:rFonts w:ascii="Arial" w:hAnsi="Arial" w:cs="Arial"/>
        </w:rPr>
        <w:fldChar w:fldCharType="end"/>
      </w:r>
      <w:r w:rsidR="0033054F" w:rsidRPr="00AC5065">
        <w:rPr>
          <w:rFonts w:ascii="Arial" w:hAnsi="Arial" w:cs="Arial"/>
        </w:rPr>
        <w:t xml:space="preserve"> from </w:t>
      </w:r>
      <w:r w:rsidR="00F1288C">
        <w:rPr>
          <w:rFonts w:ascii="Arial" w:hAnsi="Arial" w:cs="Arial"/>
        </w:rPr>
        <w:t>the</w:t>
      </w:r>
      <w:r w:rsidR="0033054F" w:rsidRPr="00AC5065">
        <w:rPr>
          <w:rFonts w:ascii="Arial" w:hAnsi="Arial" w:cs="Arial"/>
        </w:rPr>
        <w:t xml:space="preserve"> command line</w:t>
      </w:r>
      <w:r w:rsidR="00FB79B4" w:rsidRPr="00AC5065">
        <w:rPr>
          <w:rFonts w:ascii="Arial" w:hAnsi="Arial" w:cs="Arial"/>
        </w:rPr>
        <w:t>.</w:t>
      </w:r>
    </w:p>
    <w:p w14:paraId="688D9F85" w14:textId="34B3C124" w:rsidR="0079666B" w:rsidRDefault="00957F50" w:rsidP="002F3699">
      <w:pPr>
        <w:rPr>
          <w:rFonts w:ascii="Arial" w:hAnsi="Arial" w:cs="Arial"/>
        </w:rPr>
      </w:pPr>
      <w:r>
        <w:rPr>
          <w:rFonts w:ascii="Arial" w:hAnsi="Arial" w:cs="Arial"/>
        </w:rPr>
        <w:t xml:space="preserve">The CSV delimiter is fetched </w:t>
      </w:r>
      <w:r w:rsidR="00C40088">
        <w:rPr>
          <w:rFonts w:ascii="Arial" w:hAnsi="Arial" w:cs="Arial"/>
        </w:rPr>
        <w:t xml:space="preserve">by the </w:t>
      </w:r>
      <w:r w:rsidR="004109F5">
        <w:rPr>
          <w:rFonts w:ascii="Arial" w:hAnsi="Arial" w:cs="Arial"/>
        </w:rPr>
        <w:t>Python</w:t>
      </w:r>
      <w:r w:rsidR="00C40088">
        <w:rPr>
          <w:rFonts w:ascii="Arial" w:hAnsi="Arial" w:cs="Arial"/>
        </w:rPr>
        <w:t xml:space="preserve"> script from the </w:t>
      </w:r>
      <w:r w:rsidR="004C40F1">
        <w:rPr>
          <w:rFonts w:ascii="Arial" w:hAnsi="Arial" w:cs="Arial"/>
        </w:rPr>
        <w:t>partial coverage</w:t>
      </w:r>
      <w:r w:rsidR="00C40088">
        <w:rPr>
          <w:rFonts w:ascii="Arial" w:hAnsi="Arial" w:cs="Arial"/>
        </w:rPr>
        <w:t xml:space="preserve"> file headers.</w:t>
      </w:r>
    </w:p>
    <w:p w14:paraId="233D4CBB" w14:textId="77777777" w:rsidR="001C70BD" w:rsidRDefault="001C70BD" w:rsidP="002F3699">
      <w:pPr>
        <w:rPr>
          <w:rFonts w:ascii="Arial" w:hAnsi="Arial" w:cs="Arial"/>
        </w:rPr>
      </w:pPr>
    </w:p>
    <w:p w14:paraId="075C7CA2" w14:textId="62FE6ECF" w:rsidR="006E37AB" w:rsidRDefault="0079666B" w:rsidP="001C70BD">
      <w:pPr>
        <w:rPr>
          <w:rFonts w:ascii="Arial" w:hAnsi="Arial" w:cs="Arial"/>
        </w:rPr>
      </w:pPr>
      <w:r>
        <w:rPr>
          <w:rFonts w:ascii="Arial" w:hAnsi="Arial" w:cs="Arial"/>
        </w:rPr>
        <w:t>Note</w:t>
      </w:r>
      <w:r w:rsidR="00F6763C">
        <w:rPr>
          <w:rFonts w:ascii="Arial" w:hAnsi="Arial" w:cs="Arial"/>
        </w:rPr>
        <w:t xml:space="preserve"> 1</w:t>
      </w:r>
      <w:r>
        <w:rPr>
          <w:rFonts w:ascii="Arial" w:hAnsi="Arial" w:cs="Arial"/>
        </w:rPr>
        <w:t>: All files may be referenced with absolute paths or relative to working directory</w:t>
      </w:r>
      <w:r w:rsidR="001C70BD">
        <w:rPr>
          <w:rFonts w:ascii="Arial" w:hAnsi="Arial" w:cs="Arial"/>
        </w:rPr>
        <w:t>.</w:t>
      </w:r>
    </w:p>
    <w:p w14:paraId="55EDEDB0" w14:textId="523EEEE9" w:rsidR="00F6763C" w:rsidRDefault="00F6763C" w:rsidP="001C70BD">
      <w:pPr>
        <w:rPr>
          <w:rFonts w:ascii="Arial" w:hAnsi="Arial" w:cs="Arial"/>
        </w:rPr>
      </w:pPr>
      <w:r>
        <w:rPr>
          <w:rFonts w:ascii="Arial" w:hAnsi="Arial" w:cs="Arial"/>
        </w:rPr>
        <w:t xml:space="preserve">Note 2: </w:t>
      </w:r>
      <w:r w:rsidR="007E02F7">
        <w:rPr>
          <w:rFonts w:ascii="Arial" w:hAnsi="Arial" w:cs="Arial"/>
        </w:rPr>
        <w:t>R</w:t>
      </w:r>
      <w:r>
        <w:rPr>
          <w:rFonts w:ascii="Arial" w:hAnsi="Arial" w:cs="Arial"/>
        </w:rPr>
        <w:t>equirement</w:t>
      </w:r>
      <w:r w:rsidR="007E02F7">
        <w:rPr>
          <w:rFonts w:ascii="Arial" w:hAnsi="Arial" w:cs="Arial"/>
        </w:rPr>
        <w:t>s</w:t>
      </w:r>
      <w:r>
        <w:rPr>
          <w:rFonts w:ascii="Arial" w:hAnsi="Arial" w:cs="Arial"/>
        </w:rPr>
        <w:t xml:space="preserve"> can be omitted from the Specification Coverage by adding a ‘#’ in front of the requirement name in the requirement- or requirement map list, </w:t>
      </w:r>
      <w:proofErr w:type="gramStart"/>
      <w:r>
        <w:rPr>
          <w:rFonts w:ascii="Arial" w:hAnsi="Arial" w:cs="Arial"/>
        </w:rPr>
        <w:t>e.g.</w:t>
      </w:r>
      <w:proofErr w:type="gramEnd"/>
      <w:r>
        <w:rPr>
          <w:rFonts w:ascii="Arial" w:hAnsi="Arial" w:cs="Arial"/>
        </w:rPr>
        <w:t xml:space="preserve"> ‘#FPGA_REQ_1’.</w:t>
      </w:r>
    </w:p>
    <w:p w14:paraId="0AD2CEE3" w14:textId="77777777" w:rsidR="001C70BD" w:rsidRPr="00AC5065" w:rsidRDefault="001C70BD" w:rsidP="001C70BD">
      <w:pPr>
        <w:rPr>
          <w:rFonts w:ascii="Arial" w:hAnsi="Arial" w:cs="Arial"/>
        </w:rPr>
      </w:pPr>
    </w:p>
    <w:tbl>
      <w:tblPr>
        <w:tblW w:w="5106" w:type="pct"/>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4A0" w:firstRow="1" w:lastRow="0" w:firstColumn="1" w:lastColumn="0" w:noHBand="0" w:noVBand="1"/>
      </w:tblPr>
      <w:tblGrid>
        <w:gridCol w:w="1902"/>
        <w:gridCol w:w="739"/>
        <w:gridCol w:w="4015"/>
        <w:gridCol w:w="8788"/>
      </w:tblGrid>
      <w:tr w:rsidR="005D1993" w:rsidRPr="00AC5065" w14:paraId="2FB2DC71" w14:textId="77777777" w:rsidTr="0048281B">
        <w:tc>
          <w:tcPr>
            <w:tcW w:w="616" w:type="pct"/>
            <w:shd w:val="solid" w:color="000000" w:fill="FFFFFF"/>
          </w:tcPr>
          <w:p w14:paraId="6060B579" w14:textId="174523D6" w:rsidR="005D1993" w:rsidRPr="00AC5065" w:rsidRDefault="005D1993" w:rsidP="0033054F">
            <w:pPr>
              <w:tabs>
                <w:tab w:val="left" w:pos="4820"/>
              </w:tabs>
              <w:rPr>
                <w:rFonts w:ascii="Arial" w:hAnsi="Arial" w:cs="Arial"/>
                <w:b/>
                <w:bCs/>
                <w:sz w:val="20"/>
              </w:rPr>
            </w:pPr>
            <w:r w:rsidRPr="00AC5065">
              <w:rPr>
                <w:rFonts w:ascii="Arial" w:hAnsi="Arial" w:cs="Arial"/>
                <w:b/>
                <w:bCs/>
                <w:sz w:val="20"/>
              </w:rPr>
              <w:t>Argument</w:t>
            </w:r>
          </w:p>
        </w:tc>
        <w:tc>
          <w:tcPr>
            <w:tcW w:w="239" w:type="pct"/>
            <w:shd w:val="solid" w:color="000000" w:fill="FFFFFF"/>
          </w:tcPr>
          <w:p w14:paraId="36DBBA8F" w14:textId="30DD9257" w:rsidR="005D1993" w:rsidRPr="00AC5065" w:rsidRDefault="005D1993" w:rsidP="0033054F">
            <w:pPr>
              <w:tabs>
                <w:tab w:val="left" w:pos="1877"/>
                <w:tab w:val="left" w:pos="4820"/>
              </w:tabs>
              <w:rPr>
                <w:rFonts w:ascii="Arial" w:hAnsi="Arial" w:cs="Arial"/>
                <w:b/>
                <w:bCs/>
                <w:sz w:val="20"/>
              </w:rPr>
            </w:pPr>
            <w:r w:rsidRPr="00AC5065">
              <w:rPr>
                <w:rFonts w:ascii="Arial" w:hAnsi="Arial" w:cs="Arial"/>
                <w:b/>
                <w:bCs/>
                <w:sz w:val="20"/>
              </w:rPr>
              <w:t>Short form</w:t>
            </w:r>
          </w:p>
        </w:tc>
        <w:tc>
          <w:tcPr>
            <w:tcW w:w="1300" w:type="pct"/>
            <w:shd w:val="solid" w:color="000000" w:fill="FFFFFF"/>
          </w:tcPr>
          <w:p w14:paraId="2CE47A31" w14:textId="06F26F55" w:rsidR="005D1993" w:rsidRPr="00AC5065" w:rsidRDefault="005D1993" w:rsidP="0033054F">
            <w:pPr>
              <w:tabs>
                <w:tab w:val="left" w:pos="1877"/>
                <w:tab w:val="left" w:pos="4820"/>
              </w:tabs>
              <w:rPr>
                <w:rFonts w:ascii="Arial" w:hAnsi="Arial" w:cs="Arial"/>
                <w:b/>
                <w:bCs/>
                <w:sz w:val="20"/>
              </w:rPr>
            </w:pPr>
            <w:r w:rsidRPr="00AC5065">
              <w:rPr>
                <w:rFonts w:ascii="Arial" w:hAnsi="Arial" w:cs="Arial"/>
                <w:b/>
                <w:bCs/>
                <w:sz w:val="20"/>
              </w:rPr>
              <w:t>Example</w:t>
            </w:r>
          </w:p>
        </w:tc>
        <w:tc>
          <w:tcPr>
            <w:tcW w:w="2845" w:type="pct"/>
            <w:shd w:val="solid" w:color="000000" w:fill="FFFFFF"/>
          </w:tcPr>
          <w:p w14:paraId="791EDA8A" w14:textId="0CAB90F3" w:rsidR="005D1993" w:rsidRPr="00AC5065" w:rsidRDefault="005D1993" w:rsidP="0033054F">
            <w:pPr>
              <w:tabs>
                <w:tab w:val="left" w:pos="1877"/>
                <w:tab w:val="left" w:pos="4820"/>
              </w:tabs>
              <w:rPr>
                <w:rFonts w:ascii="Arial" w:hAnsi="Arial" w:cs="Arial"/>
                <w:b/>
                <w:bCs/>
                <w:sz w:val="20"/>
              </w:rPr>
            </w:pPr>
            <w:r w:rsidRPr="00AC5065">
              <w:rPr>
                <w:rFonts w:ascii="Arial" w:hAnsi="Arial" w:cs="Arial"/>
                <w:b/>
                <w:bCs/>
                <w:sz w:val="20"/>
              </w:rPr>
              <w:t>Description</w:t>
            </w:r>
          </w:p>
        </w:tc>
      </w:tr>
      <w:tr w:rsidR="005D1993" w:rsidRPr="00AC5065" w14:paraId="7AEFAD89" w14:textId="77777777" w:rsidTr="0048281B">
        <w:tc>
          <w:tcPr>
            <w:tcW w:w="616" w:type="pct"/>
            <w:shd w:val="clear" w:color="auto" w:fill="auto"/>
          </w:tcPr>
          <w:p w14:paraId="7BBF9BB6" w14:textId="7594E66B" w:rsidR="005D1993" w:rsidRPr="0079666B" w:rsidRDefault="005D1993" w:rsidP="0033054F">
            <w:pPr>
              <w:tabs>
                <w:tab w:val="left" w:pos="4820"/>
              </w:tabs>
              <w:spacing w:before="20" w:after="20" w:line="20" w:lineRule="atLeast"/>
              <w:rPr>
                <w:rFonts w:ascii="Arial" w:hAnsi="Arial" w:cs="Arial"/>
                <w:sz w:val="16"/>
                <w:szCs w:val="16"/>
              </w:rPr>
            </w:pPr>
            <w:r w:rsidRPr="0079666B">
              <w:rPr>
                <w:rFonts w:ascii="Arial" w:hAnsi="Arial" w:cs="Arial"/>
                <w:sz w:val="16"/>
                <w:szCs w:val="16"/>
              </w:rPr>
              <w:t>--</w:t>
            </w:r>
            <w:proofErr w:type="spellStart"/>
            <w:r w:rsidRPr="0079666B">
              <w:rPr>
                <w:rFonts w:ascii="Arial" w:hAnsi="Arial" w:cs="Arial"/>
                <w:sz w:val="16"/>
                <w:szCs w:val="16"/>
              </w:rPr>
              <w:t>req</w:t>
            </w:r>
            <w:r w:rsidR="00270B66">
              <w:rPr>
                <w:rFonts w:ascii="Arial" w:hAnsi="Arial" w:cs="Arial"/>
                <w:sz w:val="16"/>
                <w:szCs w:val="16"/>
              </w:rPr>
              <w:t>uirement</w:t>
            </w:r>
            <w:r w:rsidR="00225723" w:rsidRPr="0079666B">
              <w:rPr>
                <w:rFonts w:ascii="Arial" w:hAnsi="Arial" w:cs="Arial"/>
                <w:sz w:val="16"/>
                <w:szCs w:val="16"/>
              </w:rPr>
              <w:t>_list</w:t>
            </w:r>
            <w:proofErr w:type="spellEnd"/>
          </w:p>
        </w:tc>
        <w:tc>
          <w:tcPr>
            <w:tcW w:w="239" w:type="pct"/>
          </w:tcPr>
          <w:p w14:paraId="1DFA2C51" w14:textId="5DED6317" w:rsidR="005D1993" w:rsidRPr="0079666B" w:rsidRDefault="005D1993" w:rsidP="0033054F">
            <w:pPr>
              <w:tabs>
                <w:tab w:val="left" w:pos="1627"/>
                <w:tab w:val="left" w:pos="2340"/>
                <w:tab w:val="left" w:pos="4820"/>
              </w:tabs>
              <w:spacing w:before="20" w:after="20" w:line="20" w:lineRule="atLeast"/>
              <w:rPr>
                <w:rFonts w:ascii="Arial" w:hAnsi="Arial" w:cs="Arial"/>
                <w:sz w:val="16"/>
                <w:szCs w:val="16"/>
              </w:rPr>
            </w:pPr>
            <w:r w:rsidRPr="0079666B">
              <w:rPr>
                <w:rFonts w:ascii="Arial" w:hAnsi="Arial" w:cs="Arial"/>
                <w:sz w:val="16"/>
                <w:szCs w:val="16"/>
              </w:rPr>
              <w:t>-</w:t>
            </w:r>
            <w:r w:rsidR="00445B5C">
              <w:rPr>
                <w:rFonts w:ascii="Arial" w:hAnsi="Arial" w:cs="Arial"/>
                <w:sz w:val="16"/>
                <w:szCs w:val="16"/>
              </w:rPr>
              <w:t>r</w:t>
            </w:r>
          </w:p>
        </w:tc>
        <w:tc>
          <w:tcPr>
            <w:tcW w:w="1300" w:type="pct"/>
          </w:tcPr>
          <w:p w14:paraId="63DDE042" w14:textId="127128B7" w:rsidR="005D1993" w:rsidRPr="0079666B" w:rsidRDefault="005D1993" w:rsidP="0033054F">
            <w:pPr>
              <w:tabs>
                <w:tab w:val="left" w:pos="1627"/>
                <w:tab w:val="left" w:pos="2340"/>
                <w:tab w:val="left" w:pos="4820"/>
              </w:tabs>
              <w:spacing w:before="20" w:after="20" w:line="20" w:lineRule="atLeast"/>
              <w:rPr>
                <w:rFonts w:ascii="Arial" w:hAnsi="Arial" w:cs="Arial"/>
                <w:sz w:val="16"/>
                <w:szCs w:val="16"/>
              </w:rPr>
            </w:pPr>
            <w:r w:rsidRPr="0079666B">
              <w:rPr>
                <w:rFonts w:ascii="Arial" w:hAnsi="Arial" w:cs="Arial"/>
                <w:sz w:val="16"/>
                <w:szCs w:val="16"/>
              </w:rPr>
              <w:t>--</w:t>
            </w:r>
            <w:proofErr w:type="spellStart"/>
            <w:r w:rsidR="0079666B">
              <w:rPr>
                <w:rFonts w:ascii="Arial" w:hAnsi="Arial" w:cs="Arial"/>
                <w:sz w:val="16"/>
                <w:szCs w:val="16"/>
              </w:rPr>
              <w:t>req</w:t>
            </w:r>
            <w:r w:rsidR="00270B66">
              <w:rPr>
                <w:rFonts w:ascii="Arial" w:hAnsi="Arial" w:cs="Arial"/>
                <w:sz w:val="16"/>
                <w:szCs w:val="16"/>
              </w:rPr>
              <w:t>uirement</w:t>
            </w:r>
            <w:r w:rsidR="0079666B">
              <w:rPr>
                <w:rFonts w:ascii="Arial" w:hAnsi="Arial" w:cs="Arial"/>
                <w:sz w:val="16"/>
                <w:szCs w:val="16"/>
              </w:rPr>
              <w:t>_list</w:t>
            </w:r>
            <w:proofErr w:type="spellEnd"/>
            <w:r w:rsidR="0079666B">
              <w:rPr>
                <w:rFonts w:ascii="Arial" w:hAnsi="Arial" w:cs="Arial"/>
                <w:sz w:val="16"/>
                <w:szCs w:val="16"/>
              </w:rPr>
              <w:t xml:space="preserve"> path</w:t>
            </w:r>
            <w:r w:rsidRPr="0079666B">
              <w:rPr>
                <w:rFonts w:ascii="Arial" w:hAnsi="Arial" w:cs="Arial"/>
                <w:sz w:val="16"/>
                <w:szCs w:val="16"/>
              </w:rPr>
              <w:t>/requirements.csv</w:t>
            </w:r>
          </w:p>
        </w:tc>
        <w:tc>
          <w:tcPr>
            <w:tcW w:w="2845" w:type="pct"/>
            <w:shd w:val="clear" w:color="auto" w:fill="auto"/>
          </w:tcPr>
          <w:p w14:paraId="4941E3DA" w14:textId="77777777" w:rsidR="005D1993" w:rsidRDefault="005D1993" w:rsidP="0079666B">
            <w:pPr>
              <w:tabs>
                <w:tab w:val="left" w:pos="1627"/>
                <w:tab w:val="left" w:pos="2340"/>
                <w:tab w:val="left" w:pos="4820"/>
              </w:tabs>
              <w:spacing w:before="20" w:after="20" w:line="20" w:lineRule="atLeast"/>
              <w:rPr>
                <w:rFonts w:ascii="Arial" w:hAnsi="Arial" w:cs="Arial"/>
                <w:sz w:val="16"/>
                <w:szCs w:val="16"/>
              </w:rPr>
            </w:pPr>
            <w:r w:rsidRPr="0079666B">
              <w:rPr>
                <w:rFonts w:ascii="Arial" w:hAnsi="Arial" w:cs="Arial"/>
                <w:sz w:val="16"/>
                <w:szCs w:val="16"/>
              </w:rPr>
              <w:t>Points to the requirement list</w:t>
            </w:r>
            <w:r w:rsidR="0079666B">
              <w:rPr>
                <w:rFonts w:ascii="Arial" w:hAnsi="Arial" w:cs="Arial"/>
                <w:sz w:val="16"/>
                <w:szCs w:val="16"/>
              </w:rPr>
              <w:t xml:space="preserve">. </w:t>
            </w:r>
            <w:r w:rsidRPr="0079666B">
              <w:rPr>
                <w:rFonts w:ascii="Arial" w:hAnsi="Arial" w:cs="Arial"/>
                <w:sz w:val="16"/>
                <w:szCs w:val="16"/>
              </w:rPr>
              <w:t>This argument is mandatory</w:t>
            </w:r>
            <w:r w:rsidR="0079666B">
              <w:rPr>
                <w:rFonts w:ascii="Arial" w:hAnsi="Arial" w:cs="Arial"/>
                <w:sz w:val="16"/>
                <w:szCs w:val="16"/>
              </w:rPr>
              <w:t>.</w:t>
            </w:r>
          </w:p>
          <w:p w14:paraId="7A7523E9" w14:textId="509B55D1" w:rsidR="0079666B" w:rsidRPr="0079666B" w:rsidRDefault="0079666B" w:rsidP="0079666B">
            <w:pPr>
              <w:tabs>
                <w:tab w:val="left" w:pos="1627"/>
                <w:tab w:val="left" w:pos="2340"/>
                <w:tab w:val="left" w:pos="4820"/>
              </w:tabs>
              <w:spacing w:before="20" w:after="20" w:line="20" w:lineRule="atLeast"/>
              <w:rPr>
                <w:rFonts w:ascii="Arial" w:hAnsi="Arial" w:cs="Arial"/>
                <w:sz w:val="16"/>
                <w:szCs w:val="16"/>
              </w:rPr>
            </w:pPr>
            <w:r>
              <w:rPr>
                <w:rFonts w:ascii="Arial" w:hAnsi="Arial" w:cs="Arial"/>
                <w:sz w:val="16"/>
                <w:szCs w:val="16"/>
              </w:rPr>
              <w:t>(For the case without a requirement list – this script may not be executed and wouldn’t make sense anyway.)</w:t>
            </w:r>
          </w:p>
        </w:tc>
      </w:tr>
      <w:tr w:rsidR="005D1993" w:rsidRPr="00AC5065" w14:paraId="3FA79866" w14:textId="77777777" w:rsidTr="0048281B">
        <w:tc>
          <w:tcPr>
            <w:tcW w:w="616" w:type="pct"/>
            <w:shd w:val="clear" w:color="auto" w:fill="auto"/>
          </w:tcPr>
          <w:p w14:paraId="57E14AF1" w14:textId="49573E01" w:rsidR="005D1993" w:rsidRPr="0079666B" w:rsidRDefault="005D1993" w:rsidP="0033054F">
            <w:pPr>
              <w:tabs>
                <w:tab w:val="left" w:pos="4820"/>
              </w:tabs>
              <w:spacing w:before="20" w:after="20" w:line="20" w:lineRule="atLeast"/>
              <w:rPr>
                <w:rFonts w:ascii="Arial" w:hAnsi="Arial" w:cs="Arial"/>
                <w:sz w:val="16"/>
                <w:szCs w:val="16"/>
              </w:rPr>
            </w:pPr>
            <w:r w:rsidRPr="0079666B">
              <w:rPr>
                <w:rFonts w:ascii="Arial" w:hAnsi="Arial" w:cs="Arial"/>
                <w:sz w:val="16"/>
                <w:szCs w:val="16"/>
              </w:rPr>
              <w:t>--</w:t>
            </w:r>
            <w:proofErr w:type="spellStart"/>
            <w:r w:rsidR="00A27F85">
              <w:rPr>
                <w:rFonts w:ascii="Arial" w:hAnsi="Arial" w:cs="Arial"/>
                <w:sz w:val="16"/>
                <w:szCs w:val="16"/>
              </w:rPr>
              <w:t>partial</w:t>
            </w:r>
            <w:r w:rsidR="00225723" w:rsidRPr="0079666B">
              <w:rPr>
                <w:rFonts w:ascii="Arial" w:hAnsi="Arial" w:cs="Arial"/>
                <w:sz w:val="16"/>
                <w:szCs w:val="16"/>
              </w:rPr>
              <w:t>_cov</w:t>
            </w:r>
            <w:proofErr w:type="spellEnd"/>
          </w:p>
        </w:tc>
        <w:tc>
          <w:tcPr>
            <w:tcW w:w="239" w:type="pct"/>
          </w:tcPr>
          <w:p w14:paraId="340CAC24" w14:textId="1D72264C" w:rsidR="005D1993" w:rsidRPr="0079666B" w:rsidRDefault="005D1993" w:rsidP="0033054F">
            <w:pPr>
              <w:tabs>
                <w:tab w:val="left" w:pos="776"/>
                <w:tab w:val="left" w:pos="1627"/>
                <w:tab w:val="left" w:pos="3436"/>
                <w:tab w:val="left" w:pos="4820"/>
              </w:tabs>
              <w:spacing w:before="20" w:after="20" w:line="20" w:lineRule="atLeast"/>
              <w:rPr>
                <w:rFonts w:ascii="Arial" w:hAnsi="Arial" w:cs="Arial"/>
                <w:sz w:val="16"/>
                <w:szCs w:val="16"/>
              </w:rPr>
            </w:pPr>
            <w:r w:rsidRPr="0079666B">
              <w:rPr>
                <w:rFonts w:ascii="Arial" w:hAnsi="Arial" w:cs="Arial"/>
                <w:sz w:val="16"/>
                <w:szCs w:val="16"/>
              </w:rPr>
              <w:t>-</w:t>
            </w:r>
            <w:r w:rsidR="00A27F85">
              <w:rPr>
                <w:rFonts w:ascii="Arial" w:hAnsi="Arial" w:cs="Arial"/>
                <w:sz w:val="16"/>
                <w:szCs w:val="16"/>
              </w:rPr>
              <w:t>p</w:t>
            </w:r>
          </w:p>
        </w:tc>
        <w:tc>
          <w:tcPr>
            <w:tcW w:w="1300" w:type="pct"/>
          </w:tcPr>
          <w:p w14:paraId="7AB0B4BE" w14:textId="50C31384" w:rsidR="005D1993" w:rsidRPr="0079666B" w:rsidRDefault="005D1993" w:rsidP="0033054F">
            <w:pPr>
              <w:tabs>
                <w:tab w:val="left" w:pos="776"/>
                <w:tab w:val="left" w:pos="1627"/>
                <w:tab w:val="left" w:pos="3436"/>
                <w:tab w:val="left" w:pos="4820"/>
              </w:tabs>
              <w:spacing w:before="20" w:after="20" w:line="20" w:lineRule="atLeast"/>
              <w:rPr>
                <w:rFonts w:ascii="Arial" w:hAnsi="Arial" w:cs="Arial"/>
                <w:sz w:val="16"/>
                <w:szCs w:val="16"/>
              </w:rPr>
            </w:pPr>
            <w:r w:rsidRPr="0079666B">
              <w:rPr>
                <w:rFonts w:ascii="Arial" w:hAnsi="Arial" w:cs="Arial"/>
                <w:sz w:val="16"/>
                <w:szCs w:val="16"/>
              </w:rPr>
              <w:t>--</w:t>
            </w:r>
            <w:proofErr w:type="spellStart"/>
            <w:r w:rsidR="00A27F85">
              <w:rPr>
                <w:rFonts w:ascii="Arial" w:hAnsi="Arial" w:cs="Arial"/>
                <w:sz w:val="16"/>
                <w:szCs w:val="16"/>
              </w:rPr>
              <w:t>partial</w:t>
            </w:r>
            <w:r w:rsidR="0079666B">
              <w:rPr>
                <w:rFonts w:ascii="Arial" w:hAnsi="Arial" w:cs="Arial"/>
                <w:sz w:val="16"/>
                <w:szCs w:val="16"/>
              </w:rPr>
              <w:t>_cov</w:t>
            </w:r>
            <w:proofErr w:type="spellEnd"/>
            <w:r w:rsidRPr="0079666B">
              <w:rPr>
                <w:rFonts w:ascii="Arial" w:hAnsi="Arial" w:cs="Arial"/>
                <w:sz w:val="16"/>
                <w:szCs w:val="16"/>
              </w:rPr>
              <w:t xml:space="preserve"> </w:t>
            </w:r>
            <w:r w:rsidR="0079666B">
              <w:rPr>
                <w:rFonts w:ascii="Arial" w:hAnsi="Arial" w:cs="Arial"/>
                <w:sz w:val="16"/>
                <w:szCs w:val="16"/>
              </w:rPr>
              <w:t>my_testcase_cov</w:t>
            </w:r>
            <w:r w:rsidR="00DF5AAF" w:rsidRPr="0079666B">
              <w:rPr>
                <w:rFonts w:ascii="Arial" w:hAnsi="Arial" w:cs="Arial"/>
                <w:sz w:val="16"/>
                <w:szCs w:val="16"/>
              </w:rPr>
              <w:t>.csv</w:t>
            </w:r>
          </w:p>
          <w:p w14:paraId="2BE63785" w14:textId="41E4345E" w:rsidR="0079666B" w:rsidRPr="0079666B" w:rsidRDefault="004C0F29" w:rsidP="0033054F">
            <w:pPr>
              <w:tabs>
                <w:tab w:val="left" w:pos="776"/>
                <w:tab w:val="left" w:pos="1627"/>
                <w:tab w:val="left" w:pos="3436"/>
                <w:tab w:val="left" w:pos="4820"/>
              </w:tabs>
              <w:spacing w:before="20" w:after="20" w:line="20" w:lineRule="atLeast"/>
              <w:rPr>
                <w:rFonts w:ascii="Arial" w:hAnsi="Arial" w:cs="Arial"/>
                <w:sz w:val="16"/>
                <w:szCs w:val="16"/>
              </w:rPr>
            </w:pPr>
            <w:r>
              <w:rPr>
                <w:rFonts w:ascii="Arial" w:hAnsi="Arial" w:cs="Arial"/>
                <w:sz w:val="16"/>
                <w:szCs w:val="16"/>
              </w:rPr>
              <w:t>-</w:t>
            </w:r>
            <w:r w:rsidR="0079666B">
              <w:rPr>
                <w:rFonts w:ascii="Arial" w:hAnsi="Arial" w:cs="Arial"/>
                <w:sz w:val="16"/>
                <w:szCs w:val="16"/>
              </w:rPr>
              <w:t>-</w:t>
            </w:r>
            <w:proofErr w:type="spellStart"/>
            <w:r w:rsidR="00A27F85">
              <w:rPr>
                <w:rFonts w:ascii="Arial" w:hAnsi="Arial" w:cs="Arial"/>
                <w:sz w:val="16"/>
                <w:szCs w:val="16"/>
              </w:rPr>
              <w:t>partial</w:t>
            </w:r>
            <w:r>
              <w:rPr>
                <w:rFonts w:ascii="Arial" w:hAnsi="Arial" w:cs="Arial"/>
                <w:sz w:val="16"/>
                <w:szCs w:val="16"/>
              </w:rPr>
              <w:t>_cov</w:t>
            </w:r>
            <w:proofErr w:type="spellEnd"/>
            <w:r w:rsidR="0079666B">
              <w:rPr>
                <w:rFonts w:ascii="Arial" w:hAnsi="Arial" w:cs="Arial"/>
                <w:sz w:val="16"/>
                <w:szCs w:val="16"/>
              </w:rPr>
              <w:t xml:space="preserve"> my_coverage_files.txt</w:t>
            </w:r>
          </w:p>
        </w:tc>
        <w:tc>
          <w:tcPr>
            <w:tcW w:w="2845" w:type="pct"/>
            <w:shd w:val="clear" w:color="auto" w:fill="auto"/>
          </w:tcPr>
          <w:p w14:paraId="276EC52C" w14:textId="6AC49315" w:rsidR="001B79CB" w:rsidRDefault="005D1993" w:rsidP="0033054F">
            <w:pPr>
              <w:tabs>
                <w:tab w:val="left" w:pos="776"/>
                <w:tab w:val="left" w:pos="1627"/>
                <w:tab w:val="left" w:pos="3436"/>
                <w:tab w:val="left" w:pos="4820"/>
              </w:tabs>
              <w:spacing w:before="20" w:after="20" w:line="20" w:lineRule="atLeast"/>
              <w:rPr>
                <w:rFonts w:ascii="Arial" w:hAnsi="Arial" w:cs="Arial"/>
                <w:sz w:val="16"/>
                <w:szCs w:val="16"/>
              </w:rPr>
            </w:pPr>
            <w:r w:rsidRPr="0079666B">
              <w:rPr>
                <w:rFonts w:ascii="Arial" w:hAnsi="Arial" w:cs="Arial"/>
                <w:sz w:val="16"/>
                <w:szCs w:val="16"/>
              </w:rPr>
              <w:t xml:space="preserve">Points to the </w:t>
            </w:r>
            <w:r w:rsidR="004C40F1">
              <w:rPr>
                <w:rFonts w:ascii="Arial" w:hAnsi="Arial" w:cs="Arial"/>
                <w:sz w:val="16"/>
                <w:szCs w:val="16"/>
              </w:rPr>
              <w:t>partial coverage</w:t>
            </w:r>
            <w:r w:rsidR="0079666B">
              <w:rPr>
                <w:rFonts w:ascii="Arial" w:hAnsi="Arial" w:cs="Arial"/>
                <w:sz w:val="16"/>
                <w:szCs w:val="16"/>
              </w:rPr>
              <w:t xml:space="preserve"> file</w:t>
            </w:r>
            <w:r w:rsidRPr="0079666B">
              <w:rPr>
                <w:rFonts w:ascii="Arial" w:hAnsi="Arial" w:cs="Arial"/>
                <w:sz w:val="16"/>
                <w:szCs w:val="16"/>
              </w:rPr>
              <w:t xml:space="preserve"> </w:t>
            </w:r>
            <w:r w:rsidR="001B79CB">
              <w:rPr>
                <w:rFonts w:ascii="Arial" w:hAnsi="Arial" w:cs="Arial"/>
                <w:sz w:val="16"/>
                <w:szCs w:val="16"/>
              </w:rPr>
              <w:t>generated by t</w:t>
            </w:r>
            <w:r w:rsidRPr="0079666B">
              <w:rPr>
                <w:rFonts w:ascii="Arial" w:hAnsi="Arial" w:cs="Arial"/>
                <w:sz w:val="16"/>
                <w:szCs w:val="16"/>
              </w:rPr>
              <w:t>he VHDL simulation</w:t>
            </w:r>
            <w:r w:rsidR="00E67FAC">
              <w:rPr>
                <w:rFonts w:ascii="Arial" w:hAnsi="Arial" w:cs="Arial"/>
                <w:sz w:val="16"/>
                <w:szCs w:val="16"/>
              </w:rPr>
              <w:t xml:space="preserve"> as input to the post processing</w:t>
            </w:r>
            <w:r w:rsidR="0048281B">
              <w:rPr>
                <w:rFonts w:ascii="Arial" w:hAnsi="Arial" w:cs="Arial"/>
                <w:sz w:val="16"/>
                <w:szCs w:val="16"/>
              </w:rPr>
              <w:t>.</w:t>
            </w:r>
          </w:p>
          <w:p w14:paraId="678DA2B3" w14:textId="178A3566" w:rsidR="0079666B" w:rsidRPr="0079666B" w:rsidRDefault="0079666B" w:rsidP="0033054F">
            <w:pPr>
              <w:tabs>
                <w:tab w:val="left" w:pos="776"/>
                <w:tab w:val="left" w:pos="1627"/>
                <w:tab w:val="left" w:pos="3436"/>
                <w:tab w:val="left" w:pos="4820"/>
              </w:tabs>
              <w:spacing w:before="20" w:after="20" w:line="20" w:lineRule="atLeast"/>
              <w:rPr>
                <w:rFonts w:ascii="Arial" w:hAnsi="Arial" w:cs="Arial"/>
                <w:sz w:val="16"/>
                <w:szCs w:val="16"/>
              </w:rPr>
            </w:pPr>
            <w:r>
              <w:rPr>
                <w:rFonts w:ascii="Arial" w:hAnsi="Arial" w:cs="Arial"/>
                <w:sz w:val="16"/>
                <w:szCs w:val="16"/>
              </w:rPr>
              <w:t xml:space="preserve">May also point to a file list including references to multiple </w:t>
            </w:r>
            <w:r w:rsidR="004C40F1">
              <w:rPr>
                <w:rFonts w:ascii="Arial" w:hAnsi="Arial" w:cs="Arial"/>
                <w:sz w:val="16"/>
                <w:szCs w:val="16"/>
              </w:rPr>
              <w:t>partial coverage</w:t>
            </w:r>
            <w:r>
              <w:rPr>
                <w:rFonts w:ascii="Arial" w:hAnsi="Arial" w:cs="Arial"/>
                <w:sz w:val="16"/>
                <w:szCs w:val="16"/>
              </w:rPr>
              <w:t xml:space="preserve"> files</w:t>
            </w:r>
            <w:r w:rsidR="0048281B">
              <w:rPr>
                <w:rFonts w:ascii="Arial" w:hAnsi="Arial" w:cs="Arial"/>
                <w:sz w:val="16"/>
                <w:szCs w:val="16"/>
              </w:rPr>
              <w:t xml:space="preserve">. </w:t>
            </w:r>
            <w:r>
              <w:rPr>
                <w:rFonts w:ascii="Arial" w:hAnsi="Arial" w:cs="Arial"/>
                <w:sz w:val="16"/>
                <w:szCs w:val="16"/>
              </w:rPr>
              <w:t>The format of such a file would be just each file on a separate line – potentially prefixed by a relative or absolute path</w:t>
            </w:r>
            <w:r w:rsidR="0048281B">
              <w:rPr>
                <w:rFonts w:ascii="Arial" w:hAnsi="Arial" w:cs="Arial"/>
                <w:sz w:val="16"/>
                <w:szCs w:val="16"/>
              </w:rPr>
              <w:t>.</w:t>
            </w:r>
          </w:p>
        </w:tc>
      </w:tr>
      <w:tr w:rsidR="00362688" w:rsidRPr="00AC5065" w14:paraId="674C5A7C" w14:textId="77777777" w:rsidTr="0048281B">
        <w:tc>
          <w:tcPr>
            <w:tcW w:w="616" w:type="pct"/>
            <w:shd w:val="clear" w:color="auto" w:fill="auto"/>
          </w:tcPr>
          <w:p w14:paraId="563161DF" w14:textId="5DA8F17B" w:rsidR="00362688" w:rsidRPr="0079666B" w:rsidRDefault="00362688" w:rsidP="0089778D">
            <w:pPr>
              <w:tabs>
                <w:tab w:val="left" w:pos="4820"/>
              </w:tabs>
              <w:spacing w:before="20" w:after="20" w:line="20" w:lineRule="atLeast"/>
              <w:rPr>
                <w:rFonts w:ascii="Arial" w:hAnsi="Arial" w:cs="Arial"/>
                <w:sz w:val="16"/>
                <w:szCs w:val="16"/>
              </w:rPr>
            </w:pPr>
            <w:r w:rsidRPr="0079666B">
              <w:rPr>
                <w:rFonts w:ascii="Arial" w:hAnsi="Arial" w:cs="Arial"/>
                <w:sz w:val="16"/>
                <w:szCs w:val="16"/>
              </w:rPr>
              <w:t>--</w:t>
            </w:r>
            <w:proofErr w:type="spellStart"/>
            <w:r w:rsidRPr="0079666B">
              <w:rPr>
                <w:rFonts w:ascii="Arial" w:hAnsi="Arial" w:cs="Arial"/>
                <w:sz w:val="16"/>
                <w:szCs w:val="16"/>
              </w:rPr>
              <w:t>req</w:t>
            </w:r>
            <w:r w:rsidR="00270B66">
              <w:rPr>
                <w:rFonts w:ascii="Arial" w:hAnsi="Arial" w:cs="Arial"/>
                <w:sz w:val="16"/>
                <w:szCs w:val="16"/>
              </w:rPr>
              <w:t>uirement</w:t>
            </w:r>
            <w:r w:rsidRPr="0079666B">
              <w:rPr>
                <w:rFonts w:ascii="Arial" w:hAnsi="Arial" w:cs="Arial"/>
                <w:sz w:val="16"/>
                <w:szCs w:val="16"/>
              </w:rPr>
              <w:t>_map_list</w:t>
            </w:r>
            <w:proofErr w:type="spellEnd"/>
          </w:p>
        </w:tc>
        <w:tc>
          <w:tcPr>
            <w:tcW w:w="239" w:type="pct"/>
          </w:tcPr>
          <w:p w14:paraId="3F848DFD" w14:textId="77777777" w:rsidR="00362688" w:rsidRPr="0079666B" w:rsidRDefault="00362688" w:rsidP="0089778D">
            <w:pPr>
              <w:tabs>
                <w:tab w:val="left" w:pos="1026"/>
                <w:tab w:val="left" w:pos="1877"/>
                <w:tab w:val="left" w:pos="4820"/>
              </w:tabs>
              <w:spacing w:before="20" w:after="20" w:line="20" w:lineRule="atLeast"/>
              <w:rPr>
                <w:rFonts w:ascii="Arial" w:hAnsi="Arial" w:cs="Arial"/>
                <w:sz w:val="16"/>
                <w:szCs w:val="16"/>
              </w:rPr>
            </w:pPr>
            <w:r w:rsidRPr="0079666B">
              <w:rPr>
                <w:rFonts w:ascii="Arial" w:hAnsi="Arial" w:cs="Arial"/>
                <w:sz w:val="16"/>
                <w:szCs w:val="16"/>
              </w:rPr>
              <w:t>-m</w:t>
            </w:r>
          </w:p>
        </w:tc>
        <w:tc>
          <w:tcPr>
            <w:tcW w:w="1300" w:type="pct"/>
          </w:tcPr>
          <w:p w14:paraId="74F17553" w14:textId="3BDAC9C1" w:rsidR="00362688" w:rsidRPr="0079666B" w:rsidRDefault="00362688" w:rsidP="0089778D">
            <w:pPr>
              <w:tabs>
                <w:tab w:val="left" w:pos="1026"/>
                <w:tab w:val="left" w:pos="1877"/>
                <w:tab w:val="left" w:pos="4820"/>
              </w:tabs>
              <w:spacing w:before="20" w:after="20" w:line="20" w:lineRule="atLeast"/>
              <w:rPr>
                <w:rFonts w:ascii="Arial" w:hAnsi="Arial" w:cs="Arial"/>
                <w:sz w:val="16"/>
                <w:szCs w:val="16"/>
              </w:rPr>
            </w:pPr>
            <w:r w:rsidRPr="0079666B">
              <w:rPr>
                <w:rFonts w:ascii="Arial" w:hAnsi="Arial" w:cs="Arial"/>
                <w:sz w:val="16"/>
                <w:szCs w:val="16"/>
              </w:rPr>
              <w:t>--</w:t>
            </w:r>
            <w:proofErr w:type="spellStart"/>
            <w:r w:rsidRPr="0079666B">
              <w:rPr>
                <w:rFonts w:ascii="Arial" w:hAnsi="Arial" w:cs="Arial"/>
                <w:sz w:val="16"/>
                <w:szCs w:val="16"/>
              </w:rPr>
              <w:t>req</w:t>
            </w:r>
            <w:r w:rsidR="00270B66">
              <w:rPr>
                <w:rFonts w:ascii="Arial" w:hAnsi="Arial" w:cs="Arial"/>
                <w:sz w:val="16"/>
                <w:szCs w:val="16"/>
              </w:rPr>
              <w:t>uirement</w:t>
            </w:r>
            <w:r w:rsidRPr="0079666B">
              <w:rPr>
                <w:rFonts w:ascii="Arial" w:hAnsi="Arial" w:cs="Arial"/>
                <w:sz w:val="16"/>
                <w:szCs w:val="16"/>
              </w:rPr>
              <w:t>_map_list</w:t>
            </w:r>
            <w:proofErr w:type="spellEnd"/>
            <w:r w:rsidRPr="0079666B">
              <w:rPr>
                <w:rFonts w:ascii="Arial" w:hAnsi="Arial" w:cs="Arial"/>
                <w:sz w:val="16"/>
                <w:szCs w:val="16"/>
              </w:rPr>
              <w:t xml:space="preserve"> path/subrequirements.csv</w:t>
            </w:r>
          </w:p>
        </w:tc>
        <w:tc>
          <w:tcPr>
            <w:tcW w:w="2845" w:type="pct"/>
            <w:shd w:val="clear" w:color="auto" w:fill="auto"/>
          </w:tcPr>
          <w:p w14:paraId="6E2ED5B4" w14:textId="1AACB68D" w:rsidR="00362688" w:rsidRPr="0079666B" w:rsidRDefault="00E758AE" w:rsidP="0089778D">
            <w:pPr>
              <w:tabs>
                <w:tab w:val="left" w:pos="1026"/>
                <w:tab w:val="left" w:pos="1877"/>
                <w:tab w:val="left" w:pos="4820"/>
              </w:tabs>
              <w:spacing w:before="20" w:after="20" w:line="20" w:lineRule="atLeast"/>
              <w:rPr>
                <w:rFonts w:ascii="Arial" w:hAnsi="Arial" w:cs="Arial"/>
                <w:sz w:val="16"/>
                <w:szCs w:val="16"/>
              </w:rPr>
            </w:pPr>
            <w:r>
              <w:rPr>
                <w:rFonts w:ascii="Arial" w:hAnsi="Arial" w:cs="Arial"/>
                <w:sz w:val="16"/>
                <w:szCs w:val="16"/>
              </w:rPr>
              <w:t xml:space="preserve">Optional: </w:t>
            </w:r>
            <w:r w:rsidR="00362688" w:rsidRPr="0079666B">
              <w:rPr>
                <w:rFonts w:ascii="Arial" w:hAnsi="Arial" w:cs="Arial"/>
                <w:sz w:val="16"/>
                <w:szCs w:val="16"/>
              </w:rPr>
              <w:t xml:space="preserve">Points to the requirement map file, described in </w:t>
            </w:r>
            <w:r w:rsidR="001B79CB">
              <w:rPr>
                <w:rFonts w:ascii="Arial" w:hAnsi="Arial" w:cs="Arial"/>
                <w:sz w:val="16"/>
                <w:szCs w:val="16"/>
              </w:rPr>
              <w:t xml:space="preserve">section </w:t>
            </w:r>
            <w:r w:rsidR="001B79CB">
              <w:rPr>
                <w:rFonts w:ascii="Arial" w:hAnsi="Arial" w:cs="Arial"/>
                <w:sz w:val="16"/>
                <w:szCs w:val="16"/>
              </w:rPr>
              <w:fldChar w:fldCharType="begin"/>
            </w:r>
            <w:r w:rsidR="001B79CB">
              <w:rPr>
                <w:rFonts w:ascii="Arial" w:hAnsi="Arial" w:cs="Arial"/>
                <w:sz w:val="16"/>
                <w:szCs w:val="16"/>
              </w:rPr>
              <w:instrText xml:space="preserve"> REF _Ref31718269 \r \h </w:instrText>
            </w:r>
            <w:r w:rsidR="001B79CB">
              <w:rPr>
                <w:rFonts w:ascii="Arial" w:hAnsi="Arial" w:cs="Arial"/>
                <w:sz w:val="16"/>
                <w:szCs w:val="16"/>
              </w:rPr>
            </w:r>
            <w:r w:rsidR="001B79CB">
              <w:rPr>
                <w:rFonts w:ascii="Arial" w:hAnsi="Arial" w:cs="Arial"/>
                <w:sz w:val="16"/>
                <w:szCs w:val="16"/>
              </w:rPr>
              <w:fldChar w:fldCharType="separate"/>
            </w:r>
            <w:r w:rsidR="0032430D">
              <w:rPr>
                <w:rFonts w:ascii="Arial" w:hAnsi="Arial" w:cs="Arial"/>
                <w:sz w:val="16"/>
                <w:szCs w:val="16"/>
              </w:rPr>
              <w:t>8.3</w:t>
            </w:r>
            <w:r w:rsidR="001B79CB">
              <w:rPr>
                <w:rFonts w:ascii="Arial" w:hAnsi="Arial" w:cs="Arial"/>
                <w:sz w:val="16"/>
                <w:szCs w:val="16"/>
              </w:rPr>
              <w:fldChar w:fldCharType="end"/>
            </w:r>
            <w:r w:rsidR="001B79CB">
              <w:rPr>
                <w:rFonts w:ascii="Arial" w:hAnsi="Arial" w:cs="Arial"/>
                <w:sz w:val="16"/>
                <w:szCs w:val="16"/>
              </w:rPr>
              <w:t>.</w:t>
            </w:r>
          </w:p>
          <w:p w14:paraId="15C9519B" w14:textId="5799DB74" w:rsidR="00362688" w:rsidRPr="0079666B" w:rsidRDefault="00362688" w:rsidP="0089778D">
            <w:pPr>
              <w:tabs>
                <w:tab w:val="left" w:pos="1026"/>
                <w:tab w:val="left" w:pos="1877"/>
                <w:tab w:val="left" w:pos="4820"/>
              </w:tabs>
              <w:spacing w:before="20" w:after="20" w:line="20" w:lineRule="atLeast"/>
              <w:rPr>
                <w:rFonts w:ascii="Arial" w:hAnsi="Arial" w:cs="Arial"/>
                <w:sz w:val="16"/>
                <w:szCs w:val="16"/>
              </w:rPr>
            </w:pPr>
            <w:r w:rsidRPr="0079666B">
              <w:rPr>
                <w:rFonts w:ascii="Arial" w:hAnsi="Arial" w:cs="Arial"/>
                <w:sz w:val="16"/>
                <w:szCs w:val="16"/>
              </w:rPr>
              <w:t>If this argument is omitted, the script assumes that no sub-requirements exist.</w:t>
            </w:r>
            <w:r w:rsidR="0091586F">
              <w:rPr>
                <w:rFonts w:ascii="Arial" w:hAnsi="Arial" w:cs="Arial"/>
                <w:sz w:val="16"/>
                <w:szCs w:val="16"/>
              </w:rPr>
              <w:t xml:space="preserve"> </w:t>
            </w:r>
          </w:p>
        </w:tc>
      </w:tr>
      <w:tr w:rsidR="005D1993" w:rsidRPr="00AC5065" w14:paraId="4A5B138D" w14:textId="77777777" w:rsidTr="0048281B">
        <w:tc>
          <w:tcPr>
            <w:tcW w:w="616" w:type="pct"/>
            <w:shd w:val="clear" w:color="auto" w:fill="auto"/>
          </w:tcPr>
          <w:p w14:paraId="6518E3DB" w14:textId="548C0CEF" w:rsidR="005D1993" w:rsidRPr="0079666B" w:rsidRDefault="005D1993" w:rsidP="0033054F">
            <w:pPr>
              <w:tabs>
                <w:tab w:val="left" w:pos="4820"/>
              </w:tabs>
              <w:spacing w:before="20" w:after="20" w:line="20" w:lineRule="atLeast"/>
              <w:rPr>
                <w:rFonts w:ascii="Arial" w:hAnsi="Arial" w:cs="Arial"/>
                <w:sz w:val="16"/>
                <w:szCs w:val="16"/>
              </w:rPr>
            </w:pPr>
            <w:r w:rsidRPr="0079666B">
              <w:rPr>
                <w:rFonts w:ascii="Arial" w:hAnsi="Arial" w:cs="Arial"/>
                <w:sz w:val="16"/>
                <w:szCs w:val="16"/>
              </w:rPr>
              <w:t>--</w:t>
            </w:r>
            <w:proofErr w:type="spellStart"/>
            <w:r w:rsidR="00445B5C">
              <w:rPr>
                <w:rFonts w:ascii="Arial" w:hAnsi="Arial" w:cs="Arial"/>
                <w:sz w:val="16"/>
                <w:szCs w:val="16"/>
              </w:rPr>
              <w:t>spec_cov</w:t>
            </w:r>
            <w:proofErr w:type="spellEnd"/>
          </w:p>
        </w:tc>
        <w:tc>
          <w:tcPr>
            <w:tcW w:w="239" w:type="pct"/>
          </w:tcPr>
          <w:p w14:paraId="06EA4026" w14:textId="12597C3E" w:rsidR="005D1993" w:rsidRPr="0079666B" w:rsidRDefault="005D1993" w:rsidP="0033054F">
            <w:pPr>
              <w:tabs>
                <w:tab w:val="left" w:pos="1026"/>
                <w:tab w:val="left" w:pos="1877"/>
                <w:tab w:val="left" w:pos="4820"/>
              </w:tabs>
              <w:spacing w:before="20" w:after="20" w:line="20" w:lineRule="atLeast"/>
              <w:rPr>
                <w:rFonts w:ascii="Arial" w:hAnsi="Arial" w:cs="Arial"/>
                <w:sz w:val="16"/>
                <w:szCs w:val="16"/>
              </w:rPr>
            </w:pPr>
            <w:r w:rsidRPr="0079666B">
              <w:rPr>
                <w:rFonts w:ascii="Arial" w:hAnsi="Arial" w:cs="Arial"/>
                <w:sz w:val="16"/>
                <w:szCs w:val="16"/>
              </w:rPr>
              <w:t>-</w:t>
            </w:r>
            <w:r w:rsidR="00362688" w:rsidRPr="0079666B">
              <w:rPr>
                <w:rFonts w:ascii="Arial" w:hAnsi="Arial" w:cs="Arial"/>
                <w:sz w:val="16"/>
                <w:szCs w:val="16"/>
              </w:rPr>
              <w:t>s</w:t>
            </w:r>
          </w:p>
        </w:tc>
        <w:tc>
          <w:tcPr>
            <w:tcW w:w="1300" w:type="pct"/>
          </w:tcPr>
          <w:p w14:paraId="23CEDEEE" w14:textId="3C18D322" w:rsidR="00445B5C" w:rsidRPr="0079666B" w:rsidRDefault="00DF5AAF" w:rsidP="00445B5C">
            <w:pPr>
              <w:tabs>
                <w:tab w:val="left" w:pos="1026"/>
                <w:tab w:val="left" w:pos="1877"/>
                <w:tab w:val="left" w:pos="4820"/>
              </w:tabs>
              <w:spacing w:before="20" w:after="20" w:line="20" w:lineRule="atLeast"/>
              <w:rPr>
                <w:rFonts w:ascii="Arial" w:hAnsi="Arial" w:cs="Arial"/>
                <w:sz w:val="16"/>
                <w:szCs w:val="16"/>
              </w:rPr>
            </w:pPr>
            <w:r w:rsidRPr="0079666B">
              <w:rPr>
                <w:rFonts w:ascii="Arial" w:hAnsi="Arial" w:cs="Arial"/>
                <w:sz w:val="16"/>
                <w:szCs w:val="16"/>
              </w:rPr>
              <w:t>--</w:t>
            </w:r>
            <w:proofErr w:type="spellStart"/>
            <w:r w:rsidR="00445B5C">
              <w:rPr>
                <w:rFonts w:ascii="Arial" w:hAnsi="Arial" w:cs="Arial"/>
                <w:sz w:val="16"/>
                <w:szCs w:val="16"/>
              </w:rPr>
              <w:t>spec_cov</w:t>
            </w:r>
            <w:proofErr w:type="spellEnd"/>
            <w:r w:rsidR="00445B5C">
              <w:rPr>
                <w:rFonts w:ascii="Arial" w:hAnsi="Arial" w:cs="Arial"/>
                <w:sz w:val="16"/>
                <w:szCs w:val="16"/>
              </w:rPr>
              <w:t xml:space="preserve"> uart_spec_cov.csv</w:t>
            </w:r>
          </w:p>
          <w:p w14:paraId="39A4A53E" w14:textId="7A8603C8" w:rsidR="00DF5AAF" w:rsidRPr="0079666B" w:rsidRDefault="00DF5AAF" w:rsidP="0033054F">
            <w:pPr>
              <w:tabs>
                <w:tab w:val="left" w:pos="1026"/>
                <w:tab w:val="left" w:pos="1877"/>
                <w:tab w:val="left" w:pos="4820"/>
              </w:tabs>
              <w:spacing w:before="20" w:after="20" w:line="20" w:lineRule="atLeast"/>
              <w:rPr>
                <w:rFonts w:ascii="Arial" w:hAnsi="Arial" w:cs="Arial"/>
                <w:sz w:val="16"/>
                <w:szCs w:val="16"/>
              </w:rPr>
            </w:pPr>
          </w:p>
        </w:tc>
        <w:tc>
          <w:tcPr>
            <w:tcW w:w="2845" w:type="pct"/>
            <w:shd w:val="clear" w:color="auto" w:fill="auto"/>
          </w:tcPr>
          <w:p w14:paraId="7D6A9C2D" w14:textId="56086A45" w:rsidR="00046B70" w:rsidRDefault="00445B5C" w:rsidP="0033054F">
            <w:pPr>
              <w:tabs>
                <w:tab w:val="left" w:pos="1026"/>
                <w:tab w:val="left" w:pos="1877"/>
                <w:tab w:val="left" w:pos="4820"/>
              </w:tabs>
              <w:spacing w:before="20" w:after="20" w:line="20" w:lineRule="atLeast"/>
              <w:rPr>
                <w:rFonts w:ascii="Arial" w:hAnsi="Arial" w:cs="Arial"/>
                <w:sz w:val="16"/>
                <w:szCs w:val="16"/>
              </w:rPr>
            </w:pPr>
            <w:r>
              <w:rPr>
                <w:rFonts w:ascii="Arial" w:hAnsi="Arial" w:cs="Arial"/>
                <w:sz w:val="16"/>
                <w:szCs w:val="16"/>
              </w:rPr>
              <w:t xml:space="preserve">Name (and optional path) of the </w:t>
            </w:r>
            <w:proofErr w:type="spellStart"/>
            <w:r>
              <w:rPr>
                <w:rFonts w:ascii="Arial" w:hAnsi="Arial" w:cs="Arial"/>
                <w:sz w:val="16"/>
                <w:szCs w:val="16"/>
              </w:rPr>
              <w:t>specification_coverage</w:t>
            </w:r>
            <w:proofErr w:type="spellEnd"/>
            <w:r>
              <w:rPr>
                <w:rFonts w:ascii="Arial" w:hAnsi="Arial" w:cs="Arial"/>
                <w:sz w:val="16"/>
                <w:szCs w:val="16"/>
              </w:rPr>
              <w:t xml:space="preserve"> file</w:t>
            </w:r>
            <w:r w:rsidR="00046B70">
              <w:rPr>
                <w:rFonts w:ascii="Arial" w:hAnsi="Arial" w:cs="Arial"/>
                <w:sz w:val="16"/>
                <w:szCs w:val="16"/>
              </w:rPr>
              <w:t xml:space="preserve"> name, which </w:t>
            </w:r>
            <w:r w:rsidR="00BE232A">
              <w:rPr>
                <w:rFonts w:ascii="Arial" w:hAnsi="Arial" w:cs="Arial"/>
                <w:sz w:val="16"/>
                <w:szCs w:val="16"/>
              </w:rPr>
              <w:t>is used to generate</w:t>
            </w:r>
            <w:r w:rsidR="00046B70">
              <w:rPr>
                <w:rFonts w:ascii="Arial" w:hAnsi="Arial" w:cs="Arial"/>
                <w:sz w:val="16"/>
                <w:szCs w:val="16"/>
              </w:rPr>
              <w:t xml:space="preserve"> the following 3 files:</w:t>
            </w:r>
          </w:p>
          <w:p w14:paraId="4486BF8C" w14:textId="77777777" w:rsidR="00046B70" w:rsidRDefault="00046B70" w:rsidP="00BE232A">
            <w:pPr>
              <w:pStyle w:val="ListParagraph"/>
              <w:numPr>
                <w:ilvl w:val="0"/>
                <w:numId w:val="20"/>
              </w:numPr>
              <w:tabs>
                <w:tab w:val="left" w:pos="1026"/>
                <w:tab w:val="left" w:pos="1877"/>
                <w:tab w:val="left" w:pos="4820"/>
              </w:tabs>
              <w:spacing w:before="20" w:after="20" w:line="20" w:lineRule="atLeast"/>
              <w:rPr>
                <w:rFonts w:ascii="Arial" w:hAnsi="Arial" w:cs="Arial"/>
                <w:sz w:val="16"/>
                <w:szCs w:val="16"/>
              </w:rPr>
            </w:pPr>
            <w:r>
              <w:rPr>
                <w:rFonts w:ascii="Arial" w:hAnsi="Arial" w:cs="Arial"/>
                <w:sz w:val="16"/>
                <w:szCs w:val="16"/>
              </w:rPr>
              <w:t>&lt;</w:t>
            </w:r>
            <w:proofErr w:type="spellStart"/>
            <w:r>
              <w:rPr>
                <w:rFonts w:ascii="Arial" w:hAnsi="Arial" w:cs="Arial"/>
                <w:sz w:val="16"/>
                <w:szCs w:val="16"/>
              </w:rPr>
              <w:t>specification_coverage_file_name</w:t>
            </w:r>
            <w:proofErr w:type="spellEnd"/>
            <w:proofErr w:type="gramStart"/>
            <w:r>
              <w:rPr>
                <w:rFonts w:ascii="Arial" w:hAnsi="Arial" w:cs="Arial"/>
                <w:sz w:val="16"/>
                <w:szCs w:val="16"/>
              </w:rPr>
              <w:t>&gt;.req_vs_single_tc.csv</w:t>
            </w:r>
            <w:proofErr w:type="gramEnd"/>
          </w:p>
          <w:p w14:paraId="17A0DD71" w14:textId="1B7F06F2" w:rsidR="005D1993" w:rsidRDefault="00046B70" w:rsidP="00BE232A">
            <w:pPr>
              <w:pStyle w:val="ListParagraph"/>
              <w:numPr>
                <w:ilvl w:val="0"/>
                <w:numId w:val="20"/>
              </w:numPr>
              <w:tabs>
                <w:tab w:val="left" w:pos="1026"/>
                <w:tab w:val="left" w:pos="1877"/>
                <w:tab w:val="left" w:pos="4820"/>
              </w:tabs>
              <w:spacing w:before="20" w:after="20" w:line="20" w:lineRule="atLeast"/>
              <w:rPr>
                <w:rFonts w:ascii="Arial" w:hAnsi="Arial" w:cs="Arial"/>
                <w:sz w:val="16"/>
                <w:szCs w:val="16"/>
              </w:rPr>
            </w:pPr>
            <w:r w:rsidRPr="00046B70">
              <w:rPr>
                <w:rFonts w:ascii="Arial" w:hAnsi="Arial" w:cs="Arial"/>
                <w:sz w:val="16"/>
                <w:szCs w:val="16"/>
              </w:rPr>
              <w:t xml:space="preserve"> </w:t>
            </w:r>
            <w:r>
              <w:rPr>
                <w:rFonts w:ascii="Arial" w:hAnsi="Arial" w:cs="Arial"/>
                <w:sz w:val="16"/>
                <w:szCs w:val="16"/>
              </w:rPr>
              <w:t>&lt;</w:t>
            </w:r>
            <w:proofErr w:type="spellStart"/>
            <w:r>
              <w:rPr>
                <w:rFonts w:ascii="Arial" w:hAnsi="Arial" w:cs="Arial"/>
                <w:sz w:val="16"/>
                <w:szCs w:val="16"/>
              </w:rPr>
              <w:t>specification_coverage_file_name</w:t>
            </w:r>
            <w:proofErr w:type="spellEnd"/>
            <w:proofErr w:type="gramStart"/>
            <w:r>
              <w:rPr>
                <w:rFonts w:ascii="Arial" w:hAnsi="Arial" w:cs="Arial"/>
                <w:sz w:val="16"/>
                <w:szCs w:val="16"/>
              </w:rPr>
              <w:t>&gt;.tc_vs_re</w:t>
            </w:r>
            <w:r w:rsidR="00E2251A">
              <w:rPr>
                <w:rFonts w:ascii="Arial" w:hAnsi="Arial" w:cs="Arial"/>
                <w:sz w:val="16"/>
                <w:szCs w:val="16"/>
              </w:rPr>
              <w:t>q</w:t>
            </w:r>
            <w:r>
              <w:rPr>
                <w:rFonts w:ascii="Arial" w:hAnsi="Arial" w:cs="Arial"/>
                <w:sz w:val="16"/>
                <w:szCs w:val="16"/>
              </w:rPr>
              <w:t>s.csv</w:t>
            </w:r>
            <w:proofErr w:type="gramEnd"/>
          </w:p>
          <w:p w14:paraId="2D8051FB" w14:textId="77777777" w:rsidR="00046B70" w:rsidRDefault="00046B70" w:rsidP="00BE232A">
            <w:pPr>
              <w:pStyle w:val="ListParagraph"/>
              <w:numPr>
                <w:ilvl w:val="0"/>
                <w:numId w:val="20"/>
              </w:numPr>
              <w:tabs>
                <w:tab w:val="left" w:pos="1026"/>
                <w:tab w:val="left" w:pos="1877"/>
                <w:tab w:val="left" w:pos="4820"/>
              </w:tabs>
              <w:spacing w:before="20" w:after="20" w:line="20" w:lineRule="atLeast"/>
              <w:rPr>
                <w:rFonts w:ascii="Arial" w:hAnsi="Arial" w:cs="Arial"/>
                <w:sz w:val="16"/>
                <w:szCs w:val="16"/>
              </w:rPr>
            </w:pPr>
            <w:r>
              <w:rPr>
                <w:rFonts w:ascii="Arial" w:hAnsi="Arial" w:cs="Arial"/>
                <w:sz w:val="16"/>
                <w:szCs w:val="16"/>
              </w:rPr>
              <w:t>&lt;</w:t>
            </w:r>
            <w:proofErr w:type="spellStart"/>
            <w:r>
              <w:rPr>
                <w:rFonts w:ascii="Arial" w:hAnsi="Arial" w:cs="Arial"/>
                <w:sz w:val="16"/>
                <w:szCs w:val="16"/>
              </w:rPr>
              <w:t>specification_coverage_file_name</w:t>
            </w:r>
            <w:proofErr w:type="spellEnd"/>
            <w:proofErr w:type="gramStart"/>
            <w:r>
              <w:rPr>
                <w:rFonts w:ascii="Arial" w:hAnsi="Arial" w:cs="Arial"/>
                <w:sz w:val="16"/>
                <w:szCs w:val="16"/>
              </w:rPr>
              <w:t>&gt;.req_vs_tcs.csv</w:t>
            </w:r>
            <w:proofErr w:type="gramEnd"/>
          </w:p>
          <w:p w14:paraId="63ABA162" w14:textId="727AE4B8" w:rsidR="00046B70" w:rsidRPr="00046B70" w:rsidRDefault="00046B70" w:rsidP="00046B70">
            <w:pPr>
              <w:tabs>
                <w:tab w:val="left" w:pos="1026"/>
                <w:tab w:val="left" w:pos="1877"/>
                <w:tab w:val="left" w:pos="4820"/>
              </w:tabs>
              <w:spacing w:before="20" w:after="20" w:line="20" w:lineRule="atLeast"/>
              <w:rPr>
                <w:rFonts w:ascii="Arial" w:hAnsi="Arial" w:cs="Arial"/>
                <w:sz w:val="16"/>
                <w:szCs w:val="16"/>
              </w:rPr>
            </w:pPr>
            <w:r>
              <w:rPr>
                <w:rFonts w:ascii="Arial" w:hAnsi="Arial" w:cs="Arial"/>
                <w:sz w:val="16"/>
                <w:szCs w:val="16"/>
              </w:rPr>
              <w:t xml:space="preserve">Note that the filename extension, i.e. .csv, will have to be part of the specified </w:t>
            </w:r>
            <w:proofErr w:type="spellStart"/>
            <w:r>
              <w:rPr>
                <w:rFonts w:ascii="Arial" w:hAnsi="Arial" w:cs="Arial"/>
                <w:sz w:val="16"/>
                <w:szCs w:val="16"/>
              </w:rPr>
              <w:t>specification_coverage</w:t>
            </w:r>
            <w:proofErr w:type="spellEnd"/>
            <w:r>
              <w:rPr>
                <w:rFonts w:ascii="Arial" w:hAnsi="Arial" w:cs="Arial"/>
                <w:sz w:val="16"/>
                <w:szCs w:val="16"/>
              </w:rPr>
              <w:t xml:space="preserve"> file name.</w:t>
            </w:r>
          </w:p>
        </w:tc>
      </w:tr>
      <w:tr w:rsidR="005D1993" w:rsidRPr="00AC5065" w14:paraId="39F06F79" w14:textId="77777777" w:rsidTr="0048281B">
        <w:tc>
          <w:tcPr>
            <w:tcW w:w="616" w:type="pct"/>
            <w:shd w:val="clear" w:color="auto" w:fill="auto"/>
          </w:tcPr>
          <w:p w14:paraId="3E2C9649" w14:textId="1E568F13" w:rsidR="005D1993" w:rsidRPr="0079666B" w:rsidRDefault="00362688" w:rsidP="0033054F">
            <w:pPr>
              <w:tabs>
                <w:tab w:val="left" w:pos="4820"/>
              </w:tabs>
              <w:spacing w:before="20" w:after="20" w:line="20" w:lineRule="atLeast"/>
              <w:rPr>
                <w:rFonts w:ascii="Arial" w:hAnsi="Arial" w:cs="Arial"/>
                <w:sz w:val="16"/>
                <w:szCs w:val="16"/>
              </w:rPr>
            </w:pPr>
            <w:r w:rsidRPr="0079666B">
              <w:rPr>
                <w:rFonts w:ascii="Arial" w:hAnsi="Arial" w:cs="Arial"/>
                <w:sz w:val="16"/>
                <w:szCs w:val="16"/>
              </w:rPr>
              <w:t>--clean</w:t>
            </w:r>
          </w:p>
        </w:tc>
        <w:tc>
          <w:tcPr>
            <w:tcW w:w="239" w:type="pct"/>
          </w:tcPr>
          <w:p w14:paraId="4F8E5313" w14:textId="02E89B99" w:rsidR="005D1993" w:rsidRPr="0079666B" w:rsidRDefault="005D1993" w:rsidP="0033054F">
            <w:pPr>
              <w:tabs>
                <w:tab w:val="left" w:pos="1026"/>
                <w:tab w:val="left" w:pos="1877"/>
                <w:tab w:val="left" w:pos="4820"/>
              </w:tabs>
              <w:spacing w:before="20" w:after="20" w:line="20" w:lineRule="atLeast"/>
              <w:rPr>
                <w:rFonts w:ascii="Arial" w:hAnsi="Arial" w:cs="Arial"/>
                <w:sz w:val="16"/>
                <w:szCs w:val="16"/>
              </w:rPr>
            </w:pPr>
          </w:p>
        </w:tc>
        <w:tc>
          <w:tcPr>
            <w:tcW w:w="1300" w:type="pct"/>
          </w:tcPr>
          <w:p w14:paraId="276918E4" w14:textId="391FBECA" w:rsidR="00DF5AAF" w:rsidRPr="0079666B" w:rsidRDefault="00445B5C" w:rsidP="0033054F">
            <w:pPr>
              <w:tabs>
                <w:tab w:val="left" w:pos="1026"/>
                <w:tab w:val="left" w:pos="1877"/>
                <w:tab w:val="left" w:pos="4820"/>
              </w:tabs>
              <w:spacing w:before="20" w:after="20" w:line="20" w:lineRule="atLeast"/>
              <w:rPr>
                <w:rFonts w:ascii="Arial" w:hAnsi="Arial" w:cs="Arial"/>
                <w:sz w:val="16"/>
                <w:szCs w:val="16"/>
              </w:rPr>
            </w:pPr>
            <w:r>
              <w:rPr>
                <w:rFonts w:ascii="Arial" w:hAnsi="Arial" w:cs="Arial"/>
                <w:sz w:val="16"/>
                <w:szCs w:val="16"/>
              </w:rPr>
              <w:t>--clean</w:t>
            </w:r>
          </w:p>
        </w:tc>
        <w:tc>
          <w:tcPr>
            <w:tcW w:w="2845" w:type="pct"/>
            <w:shd w:val="clear" w:color="auto" w:fill="auto"/>
          </w:tcPr>
          <w:p w14:paraId="5FE58688" w14:textId="04B8096B" w:rsidR="001B79CB" w:rsidRDefault="00362688" w:rsidP="0033054F">
            <w:pPr>
              <w:tabs>
                <w:tab w:val="left" w:pos="1026"/>
                <w:tab w:val="left" w:pos="1877"/>
                <w:tab w:val="left" w:pos="4820"/>
              </w:tabs>
              <w:spacing w:before="20" w:after="20" w:line="20" w:lineRule="atLeast"/>
              <w:rPr>
                <w:rFonts w:ascii="Arial" w:hAnsi="Arial" w:cs="Arial"/>
                <w:sz w:val="16"/>
                <w:szCs w:val="16"/>
              </w:rPr>
            </w:pPr>
            <w:r w:rsidRPr="0079666B">
              <w:rPr>
                <w:rFonts w:ascii="Arial" w:hAnsi="Arial" w:cs="Arial"/>
                <w:sz w:val="16"/>
                <w:szCs w:val="16"/>
              </w:rPr>
              <w:t xml:space="preserve">Will clean </w:t>
            </w:r>
            <w:r w:rsidR="00445B5C">
              <w:rPr>
                <w:rFonts w:ascii="Arial" w:hAnsi="Arial" w:cs="Arial"/>
                <w:sz w:val="16"/>
                <w:szCs w:val="16"/>
              </w:rPr>
              <w:t xml:space="preserve">any/all given </w:t>
            </w:r>
            <w:r w:rsidR="004C40F1">
              <w:rPr>
                <w:rFonts w:ascii="Arial" w:hAnsi="Arial" w:cs="Arial"/>
                <w:sz w:val="16"/>
                <w:szCs w:val="16"/>
              </w:rPr>
              <w:t>partial coverage</w:t>
            </w:r>
            <w:r w:rsidR="00445B5C">
              <w:rPr>
                <w:rFonts w:ascii="Arial" w:hAnsi="Arial" w:cs="Arial"/>
                <w:sz w:val="16"/>
                <w:szCs w:val="16"/>
              </w:rPr>
              <w:t xml:space="preserve"> files</w:t>
            </w:r>
            <w:r w:rsidR="001B79CB">
              <w:rPr>
                <w:rFonts w:ascii="Arial" w:hAnsi="Arial" w:cs="Arial"/>
                <w:sz w:val="16"/>
                <w:szCs w:val="16"/>
              </w:rPr>
              <w:t>.</w:t>
            </w:r>
          </w:p>
          <w:p w14:paraId="2215D09A" w14:textId="000C33D9" w:rsidR="005D1993" w:rsidRPr="0079666B" w:rsidRDefault="00445B5C" w:rsidP="0033054F">
            <w:pPr>
              <w:tabs>
                <w:tab w:val="left" w:pos="1026"/>
                <w:tab w:val="left" w:pos="1877"/>
                <w:tab w:val="left" w:pos="4820"/>
              </w:tabs>
              <w:spacing w:before="20" w:after="20" w:line="20" w:lineRule="atLeast"/>
              <w:rPr>
                <w:rFonts w:ascii="Arial" w:hAnsi="Arial" w:cs="Arial"/>
                <w:sz w:val="16"/>
                <w:szCs w:val="16"/>
              </w:rPr>
            </w:pPr>
            <w:r>
              <w:rPr>
                <w:rFonts w:ascii="Arial" w:hAnsi="Arial" w:cs="Arial"/>
                <w:sz w:val="16"/>
                <w:szCs w:val="16"/>
              </w:rPr>
              <w:t>No short form</w:t>
            </w:r>
            <w:r w:rsidR="00BC686C">
              <w:rPr>
                <w:rFonts w:ascii="Arial" w:hAnsi="Arial" w:cs="Arial"/>
                <w:sz w:val="16"/>
                <w:szCs w:val="16"/>
              </w:rPr>
              <w:t xml:space="preserve"> defined here</w:t>
            </w:r>
            <w:r>
              <w:rPr>
                <w:rFonts w:ascii="Arial" w:hAnsi="Arial" w:cs="Arial"/>
                <w:sz w:val="16"/>
                <w:szCs w:val="16"/>
              </w:rPr>
              <w:t xml:space="preserve"> </w:t>
            </w:r>
            <w:r w:rsidR="00957F50">
              <w:rPr>
                <w:rFonts w:ascii="Arial" w:hAnsi="Arial" w:cs="Arial"/>
                <w:sz w:val="16"/>
                <w:szCs w:val="16"/>
              </w:rPr>
              <w:t xml:space="preserve">- to avoid unwanted clean </w:t>
            </w:r>
          </w:p>
        </w:tc>
      </w:tr>
      <w:tr w:rsidR="00904B73" w:rsidRPr="00AC5065" w14:paraId="4CF61253" w14:textId="77777777" w:rsidTr="0048281B">
        <w:tc>
          <w:tcPr>
            <w:tcW w:w="616" w:type="pct"/>
            <w:shd w:val="clear" w:color="auto" w:fill="auto"/>
          </w:tcPr>
          <w:p w14:paraId="1C4C8F63" w14:textId="1224E55F" w:rsidR="00904B73" w:rsidRPr="0079666B" w:rsidRDefault="00904B73" w:rsidP="0033054F">
            <w:pPr>
              <w:tabs>
                <w:tab w:val="left" w:pos="4820"/>
              </w:tabs>
              <w:spacing w:before="20" w:after="20" w:line="20" w:lineRule="atLeast"/>
              <w:rPr>
                <w:rFonts w:ascii="Arial" w:hAnsi="Arial" w:cs="Arial"/>
                <w:sz w:val="16"/>
                <w:szCs w:val="16"/>
              </w:rPr>
            </w:pPr>
            <w:r w:rsidRPr="0079666B">
              <w:rPr>
                <w:rFonts w:ascii="Arial" w:hAnsi="Arial" w:cs="Arial"/>
                <w:sz w:val="16"/>
                <w:szCs w:val="16"/>
              </w:rPr>
              <w:t>--strictness</w:t>
            </w:r>
          </w:p>
        </w:tc>
        <w:tc>
          <w:tcPr>
            <w:tcW w:w="239" w:type="pct"/>
          </w:tcPr>
          <w:p w14:paraId="4025886E" w14:textId="77777777" w:rsidR="00904B73" w:rsidRPr="0079666B" w:rsidRDefault="00904B73" w:rsidP="0033054F">
            <w:pPr>
              <w:tabs>
                <w:tab w:val="left" w:pos="1026"/>
                <w:tab w:val="left" w:pos="1877"/>
                <w:tab w:val="left" w:pos="4820"/>
              </w:tabs>
              <w:spacing w:before="20" w:after="20" w:line="20" w:lineRule="atLeast"/>
              <w:rPr>
                <w:rFonts w:ascii="Arial" w:hAnsi="Arial" w:cs="Arial"/>
                <w:sz w:val="16"/>
                <w:szCs w:val="16"/>
              </w:rPr>
            </w:pPr>
          </w:p>
        </w:tc>
        <w:tc>
          <w:tcPr>
            <w:tcW w:w="1300" w:type="pct"/>
          </w:tcPr>
          <w:p w14:paraId="7AEFB807" w14:textId="79D991F4" w:rsidR="00904B73" w:rsidRPr="0079666B" w:rsidRDefault="00904B73" w:rsidP="0033054F">
            <w:pPr>
              <w:tabs>
                <w:tab w:val="left" w:pos="1026"/>
                <w:tab w:val="left" w:pos="1877"/>
                <w:tab w:val="left" w:pos="4820"/>
              </w:tabs>
              <w:spacing w:before="20" w:after="20" w:line="20" w:lineRule="atLeast"/>
              <w:rPr>
                <w:rFonts w:ascii="Arial" w:hAnsi="Arial" w:cs="Arial"/>
                <w:sz w:val="16"/>
                <w:szCs w:val="16"/>
              </w:rPr>
            </w:pPr>
            <w:r w:rsidRPr="0079666B">
              <w:rPr>
                <w:rFonts w:ascii="Arial" w:hAnsi="Arial" w:cs="Arial"/>
                <w:sz w:val="16"/>
                <w:szCs w:val="16"/>
              </w:rPr>
              <w:t>--strictness 1</w:t>
            </w:r>
          </w:p>
        </w:tc>
        <w:tc>
          <w:tcPr>
            <w:tcW w:w="2845" w:type="pct"/>
            <w:shd w:val="clear" w:color="auto" w:fill="auto"/>
          </w:tcPr>
          <w:p w14:paraId="5973DD1A" w14:textId="6B720FBB" w:rsidR="00904B73" w:rsidRPr="0079666B" w:rsidRDefault="00904B73" w:rsidP="0033054F">
            <w:pPr>
              <w:tabs>
                <w:tab w:val="left" w:pos="1026"/>
                <w:tab w:val="left" w:pos="1877"/>
                <w:tab w:val="left" w:pos="4820"/>
              </w:tabs>
              <w:spacing w:before="20" w:after="20" w:line="20" w:lineRule="atLeast"/>
              <w:rPr>
                <w:rFonts w:ascii="Arial" w:hAnsi="Arial" w:cs="Arial"/>
                <w:sz w:val="16"/>
                <w:szCs w:val="16"/>
              </w:rPr>
            </w:pPr>
            <w:r w:rsidRPr="0079666B">
              <w:rPr>
                <w:rFonts w:ascii="Arial" w:hAnsi="Arial" w:cs="Arial"/>
                <w:sz w:val="16"/>
                <w:szCs w:val="16"/>
              </w:rPr>
              <w:t>Default strictness is 0</w:t>
            </w:r>
            <w:r w:rsidR="00957F50">
              <w:rPr>
                <w:rFonts w:ascii="Arial" w:hAnsi="Arial" w:cs="Arial"/>
                <w:sz w:val="16"/>
                <w:szCs w:val="16"/>
              </w:rPr>
              <w:t xml:space="preserve"> (when not applied)</w:t>
            </w:r>
            <w:r w:rsidRPr="0079666B">
              <w:rPr>
                <w:rFonts w:ascii="Arial" w:hAnsi="Arial" w:cs="Arial"/>
                <w:sz w:val="16"/>
                <w:szCs w:val="16"/>
              </w:rPr>
              <w:t>.  1 is stricter and 2 is much stricter (see section</w:t>
            </w:r>
            <w:r w:rsidR="00BC686C">
              <w:rPr>
                <w:rFonts w:ascii="Arial" w:hAnsi="Arial" w:cs="Arial"/>
                <w:sz w:val="16"/>
                <w:szCs w:val="16"/>
              </w:rPr>
              <w:t>s</w:t>
            </w:r>
            <w:r w:rsidRPr="0079666B">
              <w:rPr>
                <w:rFonts w:ascii="Arial" w:hAnsi="Arial" w:cs="Arial"/>
                <w:sz w:val="16"/>
                <w:szCs w:val="16"/>
              </w:rPr>
              <w:t xml:space="preserve"> </w:t>
            </w:r>
            <w:r w:rsidRPr="0079666B">
              <w:rPr>
                <w:rFonts w:ascii="Arial" w:hAnsi="Arial" w:cs="Arial"/>
                <w:sz w:val="16"/>
                <w:szCs w:val="16"/>
              </w:rPr>
              <w:fldChar w:fldCharType="begin"/>
            </w:r>
            <w:r w:rsidRPr="0079666B">
              <w:rPr>
                <w:rFonts w:ascii="Arial" w:hAnsi="Arial" w:cs="Arial"/>
                <w:sz w:val="16"/>
                <w:szCs w:val="16"/>
              </w:rPr>
              <w:instrText xml:space="preserve"> REF _Ref31375218 \r \h </w:instrText>
            </w:r>
            <w:r w:rsidR="0079666B" w:rsidRPr="0079666B">
              <w:rPr>
                <w:rFonts w:ascii="Arial" w:hAnsi="Arial" w:cs="Arial"/>
                <w:sz w:val="16"/>
                <w:szCs w:val="16"/>
              </w:rPr>
              <w:instrText xml:space="preserve"> \* MERGEFORMAT </w:instrText>
            </w:r>
            <w:r w:rsidRPr="0079666B">
              <w:rPr>
                <w:rFonts w:ascii="Arial" w:hAnsi="Arial" w:cs="Arial"/>
                <w:sz w:val="16"/>
                <w:szCs w:val="16"/>
              </w:rPr>
            </w:r>
            <w:r w:rsidRPr="0079666B">
              <w:rPr>
                <w:rFonts w:ascii="Arial" w:hAnsi="Arial" w:cs="Arial"/>
                <w:sz w:val="16"/>
                <w:szCs w:val="16"/>
              </w:rPr>
              <w:fldChar w:fldCharType="separate"/>
            </w:r>
            <w:r w:rsidR="0032430D">
              <w:rPr>
                <w:rFonts w:ascii="Arial" w:hAnsi="Arial" w:cs="Arial"/>
                <w:sz w:val="16"/>
                <w:szCs w:val="16"/>
              </w:rPr>
              <w:t>7.3</w:t>
            </w:r>
            <w:r w:rsidRPr="0079666B">
              <w:rPr>
                <w:rFonts w:ascii="Arial" w:hAnsi="Arial" w:cs="Arial"/>
                <w:sz w:val="16"/>
                <w:szCs w:val="16"/>
              </w:rPr>
              <w:fldChar w:fldCharType="end"/>
            </w:r>
            <w:r w:rsidR="00BC686C">
              <w:rPr>
                <w:rFonts w:ascii="Arial" w:hAnsi="Arial" w:cs="Arial"/>
                <w:sz w:val="16"/>
                <w:szCs w:val="16"/>
              </w:rPr>
              <w:t xml:space="preserve"> a</w:t>
            </w:r>
            <w:r w:rsidR="00BC686C" w:rsidRPr="00C126D9">
              <w:rPr>
                <w:rFonts w:ascii="Arial" w:hAnsi="Arial" w:cs="Arial"/>
                <w:sz w:val="16"/>
                <w:szCs w:val="16"/>
              </w:rPr>
              <w:t>nd</w:t>
            </w:r>
            <w:r w:rsidR="00C126D9" w:rsidRPr="00C126D9">
              <w:rPr>
                <w:rFonts w:ascii="Arial" w:hAnsi="Arial" w:cs="Arial"/>
                <w:sz w:val="16"/>
                <w:szCs w:val="16"/>
              </w:rPr>
              <w:t xml:space="preserve"> </w:t>
            </w:r>
            <w:r w:rsidR="00C126D9" w:rsidRPr="00C126D9">
              <w:rPr>
                <w:rFonts w:ascii="Arial" w:hAnsi="Arial" w:cs="Arial"/>
                <w:sz w:val="16"/>
                <w:szCs w:val="16"/>
              </w:rPr>
              <w:fldChar w:fldCharType="begin"/>
            </w:r>
            <w:r w:rsidR="00C126D9" w:rsidRPr="00C126D9">
              <w:rPr>
                <w:rFonts w:ascii="Arial" w:hAnsi="Arial" w:cs="Arial"/>
                <w:sz w:val="16"/>
                <w:szCs w:val="16"/>
              </w:rPr>
              <w:instrText xml:space="preserve"> REF _Ref33099518 \r \h </w:instrText>
            </w:r>
            <w:r w:rsidR="00C126D9">
              <w:rPr>
                <w:rFonts w:ascii="Arial" w:hAnsi="Arial" w:cs="Arial"/>
                <w:sz w:val="16"/>
                <w:szCs w:val="16"/>
              </w:rPr>
              <w:instrText xml:space="preserve"> \* MERGEFORMAT </w:instrText>
            </w:r>
            <w:r w:rsidR="00C126D9" w:rsidRPr="00C126D9">
              <w:rPr>
                <w:rFonts w:ascii="Arial" w:hAnsi="Arial" w:cs="Arial"/>
                <w:sz w:val="16"/>
                <w:szCs w:val="16"/>
              </w:rPr>
            </w:r>
            <w:r w:rsidR="00C126D9" w:rsidRPr="00C126D9">
              <w:rPr>
                <w:rFonts w:ascii="Arial" w:hAnsi="Arial" w:cs="Arial"/>
                <w:sz w:val="16"/>
                <w:szCs w:val="16"/>
              </w:rPr>
              <w:fldChar w:fldCharType="separate"/>
            </w:r>
            <w:r w:rsidR="0032430D">
              <w:rPr>
                <w:rFonts w:ascii="Arial" w:hAnsi="Arial" w:cs="Arial"/>
                <w:sz w:val="16"/>
                <w:szCs w:val="16"/>
              </w:rPr>
              <w:t>10.1</w:t>
            </w:r>
            <w:r w:rsidR="00C126D9" w:rsidRPr="00C126D9">
              <w:rPr>
                <w:rFonts w:ascii="Arial" w:hAnsi="Arial" w:cs="Arial"/>
                <w:sz w:val="16"/>
                <w:szCs w:val="16"/>
              </w:rPr>
              <w:fldChar w:fldCharType="end"/>
            </w:r>
            <w:r w:rsidRPr="00C126D9">
              <w:rPr>
                <w:rFonts w:ascii="Arial" w:hAnsi="Arial" w:cs="Arial"/>
                <w:sz w:val="16"/>
                <w:szCs w:val="16"/>
              </w:rPr>
              <w:t>)</w:t>
            </w:r>
            <w:r w:rsidR="00445B5C" w:rsidRPr="00C126D9">
              <w:rPr>
                <w:rFonts w:ascii="Arial" w:hAnsi="Arial" w:cs="Arial"/>
                <w:sz w:val="16"/>
                <w:szCs w:val="16"/>
              </w:rPr>
              <w:t>.</w:t>
            </w:r>
            <w:r w:rsidR="00445B5C">
              <w:rPr>
                <w:rFonts w:ascii="Arial" w:hAnsi="Arial" w:cs="Arial"/>
                <w:sz w:val="16"/>
                <w:szCs w:val="16"/>
              </w:rPr>
              <w:t xml:space="preserve"> </w:t>
            </w:r>
            <w:r w:rsidR="00BC686C">
              <w:rPr>
                <w:rFonts w:ascii="Arial" w:hAnsi="Arial" w:cs="Arial"/>
                <w:sz w:val="16"/>
                <w:szCs w:val="16"/>
              </w:rPr>
              <w:br/>
            </w:r>
            <w:r w:rsidR="00445B5C">
              <w:rPr>
                <w:rFonts w:ascii="Arial" w:hAnsi="Arial" w:cs="Arial"/>
                <w:sz w:val="16"/>
                <w:szCs w:val="16"/>
              </w:rPr>
              <w:t>No short form</w:t>
            </w:r>
            <w:r w:rsidR="00957F50">
              <w:rPr>
                <w:rFonts w:ascii="Arial" w:hAnsi="Arial" w:cs="Arial"/>
                <w:sz w:val="16"/>
                <w:szCs w:val="16"/>
              </w:rPr>
              <w:t xml:space="preserve"> </w:t>
            </w:r>
            <w:r w:rsidR="00BC686C">
              <w:rPr>
                <w:rFonts w:ascii="Arial" w:hAnsi="Arial" w:cs="Arial"/>
                <w:sz w:val="16"/>
                <w:szCs w:val="16"/>
              </w:rPr>
              <w:t xml:space="preserve">defined here </w:t>
            </w:r>
            <w:r w:rsidR="00957F50">
              <w:rPr>
                <w:rFonts w:ascii="Arial" w:hAnsi="Arial" w:cs="Arial"/>
                <w:sz w:val="16"/>
                <w:szCs w:val="16"/>
              </w:rPr>
              <w:t>– to avoid wrong strictness</w:t>
            </w:r>
          </w:p>
        </w:tc>
      </w:tr>
      <w:tr w:rsidR="005D1993" w:rsidRPr="00AC5065" w14:paraId="0C23DEC3" w14:textId="77777777" w:rsidTr="0048281B">
        <w:tc>
          <w:tcPr>
            <w:tcW w:w="616" w:type="pct"/>
            <w:shd w:val="clear" w:color="auto" w:fill="auto"/>
          </w:tcPr>
          <w:p w14:paraId="6CFDB514" w14:textId="6143581F" w:rsidR="005D1993" w:rsidRPr="0079666B" w:rsidRDefault="005D1993" w:rsidP="0033054F">
            <w:pPr>
              <w:tabs>
                <w:tab w:val="left" w:pos="4820"/>
              </w:tabs>
              <w:spacing w:before="20" w:after="20" w:line="20" w:lineRule="atLeast"/>
              <w:rPr>
                <w:rFonts w:ascii="Arial" w:hAnsi="Arial" w:cs="Arial"/>
                <w:sz w:val="16"/>
                <w:szCs w:val="16"/>
              </w:rPr>
            </w:pPr>
            <w:r w:rsidRPr="0079666B">
              <w:rPr>
                <w:rFonts w:ascii="Arial" w:hAnsi="Arial" w:cs="Arial"/>
                <w:sz w:val="16"/>
                <w:szCs w:val="16"/>
              </w:rPr>
              <w:t>--config</w:t>
            </w:r>
          </w:p>
        </w:tc>
        <w:tc>
          <w:tcPr>
            <w:tcW w:w="239" w:type="pct"/>
          </w:tcPr>
          <w:p w14:paraId="5C18C1E4" w14:textId="4A59EC1D" w:rsidR="005D1993" w:rsidRPr="0079666B" w:rsidRDefault="005D1993" w:rsidP="0033054F">
            <w:pPr>
              <w:tabs>
                <w:tab w:val="left" w:pos="1026"/>
                <w:tab w:val="left" w:pos="1877"/>
                <w:tab w:val="left" w:pos="4820"/>
              </w:tabs>
              <w:spacing w:before="20" w:after="20" w:line="20" w:lineRule="atLeast"/>
              <w:rPr>
                <w:rFonts w:ascii="Arial" w:hAnsi="Arial" w:cs="Arial"/>
                <w:sz w:val="16"/>
                <w:szCs w:val="16"/>
              </w:rPr>
            </w:pPr>
          </w:p>
        </w:tc>
        <w:tc>
          <w:tcPr>
            <w:tcW w:w="1300" w:type="pct"/>
          </w:tcPr>
          <w:p w14:paraId="16C770C3" w14:textId="7286B2A9" w:rsidR="005D1993" w:rsidRPr="0079666B" w:rsidRDefault="00DF5AAF" w:rsidP="0033054F">
            <w:pPr>
              <w:tabs>
                <w:tab w:val="left" w:pos="1026"/>
                <w:tab w:val="left" w:pos="1877"/>
                <w:tab w:val="left" w:pos="4820"/>
              </w:tabs>
              <w:spacing w:before="20" w:after="20" w:line="20" w:lineRule="atLeast"/>
              <w:rPr>
                <w:rFonts w:ascii="Arial" w:hAnsi="Arial" w:cs="Arial"/>
                <w:sz w:val="16"/>
                <w:szCs w:val="16"/>
              </w:rPr>
            </w:pPr>
            <w:r w:rsidRPr="0079666B">
              <w:rPr>
                <w:rFonts w:ascii="Arial" w:hAnsi="Arial" w:cs="Arial"/>
                <w:sz w:val="16"/>
                <w:szCs w:val="16"/>
              </w:rPr>
              <w:t>--config path/config</w:t>
            </w:r>
            <w:r w:rsidR="00FB3DC7">
              <w:rPr>
                <w:rFonts w:ascii="Arial" w:hAnsi="Arial" w:cs="Arial"/>
                <w:sz w:val="16"/>
                <w:szCs w:val="16"/>
              </w:rPr>
              <w:t>_</w:t>
            </w:r>
            <w:r w:rsidRPr="0079666B">
              <w:rPr>
                <w:rFonts w:ascii="Arial" w:hAnsi="Arial" w:cs="Arial"/>
                <w:sz w:val="16"/>
                <w:szCs w:val="16"/>
              </w:rPr>
              <w:t>file.txt</w:t>
            </w:r>
          </w:p>
          <w:p w14:paraId="60887D6B" w14:textId="1725FDAD" w:rsidR="00DF5AAF" w:rsidRPr="0079666B" w:rsidRDefault="00DF5AAF" w:rsidP="0033054F">
            <w:pPr>
              <w:tabs>
                <w:tab w:val="left" w:pos="1026"/>
                <w:tab w:val="left" w:pos="1877"/>
                <w:tab w:val="left" w:pos="4820"/>
              </w:tabs>
              <w:spacing w:before="20" w:after="20" w:line="20" w:lineRule="atLeast"/>
              <w:rPr>
                <w:rFonts w:ascii="Arial" w:hAnsi="Arial" w:cs="Arial"/>
                <w:sz w:val="16"/>
                <w:szCs w:val="16"/>
              </w:rPr>
            </w:pPr>
          </w:p>
        </w:tc>
        <w:tc>
          <w:tcPr>
            <w:tcW w:w="2845" w:type="pct"/>
            <w:shd w:val="clear" w:color="auto" w:fill="auto"/>
          </w:tcPr>
          <w:p w14:paraId="62360671" w14:textId="278185A7" w:rsidR="00DF5AAF" w:rsidRPr="0079666B" w:rsidRDefault="00DF5AAF" w:rsidP="0033054F">
            <w:pPr>
              <w:tabs>
                <w:tab w:val="left" w:pos="1026"/>
                <w:tab w:val="left" w:pos="1877"/>
                <w:tab w:val="left" w:pos="4820"/>
              </w:tabs>
              <w:spacing w:before="20" w:after="20" w:line="20" w:lineRule="atLeast"/>
              <w:rPr>
                <w:rFonts w:ascii="Arial" w:hAnsi="Arial" w:cs="Arial"/>
                <w:sz w:val="16"/>
                <w:szCs w:val="16"/>
              </w:rPr>
            </w:pPr>
            <w:r w:rsidRPr="0079666B">
              <w:rPr>
                <w:rFonts w:ascii="Arial" w:hAnsi="Arial" w:cs="Arial"/>
                <w:sz w:val="16"/>
                <w:szCs w:val="16"/>
              </w:rPr>
              <w:t>Optional configuration file where all the arguments can be placed. This argument will override all other arguments. The configuration file does not need to have the .txt extension. All arguments shall be added on a new line.</w:t>
            </w:r>
          </w:p>
          <w:p w14:paraId="59895A80" w14:textId="20502E4E" w:rsidR="00DF5AAF" w:rsidRPr="0079666B" w:rsidRDefault="00DF5AAF" w:rsidP="0033054F">
            <w:pPr>
              <w:tabs>
                <w:tab w:val="left" w:pos="1026"/>
                <w:tab w:val="left" w:pos="1877"/>
                <w:tab w:val="left" w:pos="4820"/>
              </w:tabs>
              <w:spacing w:before="20" w:after="20" w:line="20" w:lineRule="atLeast"/>
              <w:rPr>
                <w:rFonts w:ascii="Arial" w:hAnsi="Arial" w:cs="Arial"/>
                <w:sz w:val="16"/>
                <w:szCs w:val="16"/>
              </w:rPr>
            </w:pPr>
            <w:r w:rsidRPr="0079666B">
              <w:rPr>
                <w:rFonts w:ascii="Arial" w:hAnsi="Arial" w:cs="Arial"/>
                <w:sz w:val="16"/>
                <w:szCs w:val="16"/>
              </w:rPr>
              <w:t>Example configuration file contents:</w:t>
            </w:r>
          </w:p>
          <w:p w14:paraId="0C3FD1CC" w14:textId="041C5691" w:rsidR="00DF5AAF" w:rsidRPr="0079666B" w:rsidRDefault="00DF5AAF" w:rsidP="0033054F">
            <w:pPr>
              <w:tabs>
                <w:tab w:val="left" w:pos="1026"/>
                <w:tab w:val="left" w:pos="1877"/>
                <w:tab w:val="left" w:pos="4820"/>
              </w:tabs>
              <w:spacing w:before="20" w:after="20" w:line="20" w:lineRule="atLeast"/>
              <w:rPr>
                <w:rFonts w:ascii="Arial" w:hAnsi="Arial" w:cs="Arial"/>
                <w:i/>
                <w:sz w:val="16"/>
                <w:szCs w:val="16"/>
              </w:rPr>
            </w:pPr>
            <w:r w:rsidRPr="0079666B">
              <w:rPr>
                <w:rFonts w:ascii="Arial" w:hAnsi="Arial" w:cs="Arial"/>
                <w:i/>
                <w:sz w:val="16"/>
                <w:szCs w:val="16"/>
              </w:rPr>
              <w:t>--</w:t>
            </w:r>
            <w:proofErr w:type="spellStart"/>
            <w:r w:rsidR="00445B5C">
              <w:rPr>
                <w:rFonts w:ascii="Arial" w:hAnsi="Arial" w:cs="Arial"/>
                <w:i/>
                <w:sz w:val="16"/>
                <w:szCs w:val="16"/>
              </w:rPr>
              <w:t>req</w:t>
            </w:r>
            <w:r w:rsidR="00270B66">
              <w:rPr>
                <w:rFonts w:ascii="Arial" w:hAnsi="Arial" w:cs="Arial"/>
                <w:i/>
                <w:sz w:val="16"/>
                <w:szCs w:val="16"/>
              </w:rPr>
              <w:t>uirement</w:t>
            </w:r>
            <w:r w:rsidR="00445B5C">
              <w:rPr>
                <w:rFonts w:ascii="Arial" w:hAnsi="Arial" w:cs="Arial"/>
                <w:i/>
                <w:sz w:val="16"/>
                <w:szCs w:val="16"/>
              </w:rPr>
              <w:t>_list</w:t>
            </w:r>
            <w:proofErr w:type="spellEnd"/>
            <w:r w:rsidR="00445B5C">
              <w:rPr>
                <w:rFonts w:ascii="Arial" w:hAnsi="Arial" w:cs="Arial"/>
                <w:i/>
                <w:sz w:val="16"/>
                <w:szCs w:val="16"/>
              </w:rPr>
              <w:t xml:space="preserve"> </w:t>
            </w:r>
            <w:proofErr w:type="spellStart"/>
            <w:r w:rsidR="00FB3DC7">
              <w:rPr>
                <w:rFonts w:ascii="Arial" w:hAnsi="Arial" w:cs="Arial"/>
                <w:i/>
                <w:sz w:val="16"/>
                <w:szCs w:val="16"/>
              </w:rPr>
              <w:t>my_p</w:t>
            </w:r>
            <w:r w:rsidR="00445B5C">
              <w:rPr>
                <w:rFonts w:ascii="Arial" w:hAnsi="Arial" w:cs="Arial"/>
                <w:i/>
                <w:sz w:val="16"/>
                <w:szCs w:val="16"/>
              </w:rPr>
              <w:t>ath</w:t>
            </w:r>
            <w:proofErr w:type="spellEnd"/>
            <w:r w:rsidR="00445B5C">
              <w:rPr>
                <w:rFonts w:ascii="Arial" w:hAnsi="Arial" w:cs="Arial"/>
                <w:i/>
                <w:sz w:val="16"/>
                <w:szCs w:val="16"/>
              </w:rPr>
              <w:t>/requirements</w:t>
            </w:r>
            <w:r w:rsidRPr="0079666B">
              <w:rPr>
                <w:rFonts w:ascii="Arial" w:hAnsi="Arial" w:cs="Arial"/>
                <w:i/>
                <w:sz w:val="16"/>
                <w:szCs w:val="16"/>
              </w:rPr>
              <w:t>.csv</w:t>
            </w:r>
          </w:p>
          <w:p w14:paraId="03E6947E" w14:textId="14BAC556" w:rsidR="00DF5AAF" w:rsidRPr="0079666B" w:rsidRDefault="00DF5AAF" w:rsidP="0033054F">
            <w:pPr>
              <w:tabs>
                <w:tab w:val="left" w:pos="1026"/>
                <w:tab w:val="left" w:pos="1877"/>
                <w:tab w:val="left" w:pos="4820"/>
              </w:tabs>
              <w:spacing w:before="20" w:after="20" w:line="20" w:lineRule="atLeast"/>
              <w:rPr>
                <w:rFonts w:ascii="Arial" w:hAnsi="Arial" w:cs="Arial"/>
                <w:i/>
                <w:sz w:val="16"/>
                <w:szCs w:val="16"/>
              </w:rPr>
            </w:pPr>
            <w:r w:rsidRPr="0079666B">
              <w:rPr>
                <w:rFonts w:ascii="Arial" w:hAnsi="Arial" w:cs="Arial"/>
                <w:i/>
                <w:sz w:val="16"/>
                <w:szCs w:val="16"/>
              </w:rPr>
              <w:t>-</w:t>
            </w:r>
            <w:r w:rsidR="00445B5C">
              <w:rPr>
                <w:rFonts w:ascii="Arial" w:hAnsi="Arial" w:cs="Arial"/>
                <w:i/>
                <w:sz w:val="16"/>
                <w:szCs w:val="16"/>
              </w:rPr>
              <w:t>-</w:t>
            </w:r>
            <w:proofErr w:type="spellStart"/>
            <w:r w:rsidR="00486E26">
              <w:rPr>
                <w:rFonts w:ascii="Arial" w:hAnsi="Arial" w:cs="Arial"/>
                <w:i/>
                <w:sz w:val="16"/>
                <w:szCs w:val="16"/>
              </w:rPr>
              <w:t>partial</w:t>
            </w:r>
            <w:r w:rsidR="00445B5C">
              <w:rPr>
                <w:rFonts w:ascii="Arial" w:hAnsi="Arial" w:cs="Arial"/>
                <w:i/>
                <w:sz w:val="16"/>
                <w:szCs w:val="16"/>
              </w:rPr>
              <w:t>_cov</w:t>
            </w:r>
            <w:proofErr w:type="spellEnd"/>
            <w:r w:rsidRPr="0079666B">
              <w:rPr>
                <w:rFonts w:ascii="Arial" w:hAnsi="Arial" w:cs="Arial"/>
                <w:i/>
                <w:sz w:val="16"/>
                <w:szCs w:val="16"/>
              </w:rPr>
              <w:t xml:space="preserve"> </w:t>
            </w:r>
            <w:r w:rsidR="00445B5C">
              <w:rPr>
                <w:rFonts w:ascii="Arial" w:hAnsi="Arial" w:cs="Arial"/>
                <w:i/>
                <w:sz w:val="16"/>
                <w:szCs w:val="16"/>
              </w:rPr>
              <w:t>my_testcase_cov_files.txt</w:t>
            </w:r>
          </w:p>
          <w:p w14:paraId="3CD32AF5" w14:textId="0D30ACA2" w:rsidR="000E6468" w:rsidRPr="0079666B" w:rsidRDefault="00DF5AAF" w:rsidP="0033054F">
            <w:pPr>
              <w:tabs>
                <w:tab w:val="left" w:pos="1026"/>
                <w:tab w:val="left" w:pos="1877"/>
                <w:tab w:val="left" w:pos="4820"/>
              </w:tabs>
              <w:spacing w:before="20" w:after="20" w:line="20" w:lineRule="atLeast"/>
              <w:rPr>
                <w:rFonts w:ascii="Arial" w:hAnsi="Arial" w:cs="Arial"/>
                <w:i/>
                <w:sz w:val="16"/>
                <w:szCs w:val="16"/>
              </w:rPr>
            </w:pPr>
            <w:r w:rsidRPr="0079666B">
              <w:rPr>
                <w:rFonts w:ascii="Arial" w:hAnsi="Arial" w:cs="Arial"/>
                <w:i/>
                <w:sz w:val="16"/>
                <w:szCs w:val="16"/>
              </w:rPr>
              <w:t>--</w:t>
            </w:r>
            <w:proofErr w:type="spellStart"/>
            <w:r w:rsidR="00445B5C">
              <w:rPr>
                <w:rFonts w:ascii="Arial" w:hAnsi="Arial" w:cs="Arial"/>
                <w:i/>
                <w:sz w:val="16"/>
                <w:szCs w:val="16"/>
              </w:rPr>
              <w:t>spec_cov</w:t>
            </w:r>
            <w:proofErr w:type="spellEnd"/>
            <w:r w:rsidR="00445B5C">
              <w:rPr>
                <w:rFonts w:ascii="Arial" w:hAnsi="Arial" w:cs="Arial"/>
                <w:i/>
                <w:sz w:val="16"/>
                <w:szCs w:val="16"/>
              </w:rPr>
              <w:t xml:space="preserve"> my_spec_cov.csv</w:t>
            </w:r>
          </w:p>
        </w:tc>
      </w:tr>
      <w:tr w:rsidR="00A92BC1" w:rsidRPr="00AC5065" w14:paraId="00DC2F4F" w14:textId="77777777" w:rsidTr="0048281B">
        <w:tc>
          <w:tcPr>
            <w:tcW w:w="616" w:type="pct"/>
            <w:shd w:val="clear" w:color="auto" w:fill="auto"/>
          </w:tcPr>
          <w:p w14:paraId="5AA44DA6" w14:textId="04B8AE73" w:rsidR="00A92BC1" w:rsidRPr="0079666B" w:rsidRDefault="00A92BC1" w:rsidP="0033054F">
            <w:pPr>
              <w:tabs>
                <w:tab w:val="left" w:pos="4820"/>
              </w:tabs>
              <w:spacing w:before="20" w:after="20" w:line="20" w:lineRule="atLeast"/>
              <w:rPr>
                <w:rFonts w:ascii="Arial" w:hAnsi="Arial" w:cs="Arial"/>
                <w:sz w:val="16"/>
                <w:szCs w:val="16"/>
              </w:rPr>
            </w:pPr>
            <w:r>
              <w:rPr>
                <w:rFonts w:ascii="Arial" w:hAnsi="Arial" w:cs="Arial"/>
                <w:sz w:val="16"/>
                <w:szCs w:val="16"/>
              </w:rPr>
              <w:t>--help</w:t>
            </w:r>
          </w:p>
        </w:tc>
        <w:tc>
          <w:tcPr>
            <w:tcW w:w="239" w:type="pct"/>
          </w:tcPr>
          <w:p w14:paraId="6C43B7A3" w14:textId="481A66F0" w:rsidR="00A92BC1" w:rsidRPr="0079666B" w:rsidRDefault="00A92BC1" w:rsidP="0033054F">
            <w:pPr>
              <w:tabs>
                <w:tab w:val="left" w:pos="1026"/>
                <w:tab w:val="left" w:pos="1877"/>
                <w:tab w:val="left" w:pos="4820"/>
              </w:tabs>
              <w:spacing w:before="20" w:after="20" w:line="20" w:lineRule="atLeast"/>
              <w:rPr>
                <w:rFonts w:ascii="Arial" w:hAnsi="Arial" w:cs="Arial"/>
                <w:sz w:val="16"/>
                <w:szCs w:val="16"/>
              </w:rPr>
            </w:pPr>
            <w:r>
              <w:rPr>
                <w:rFonts w:ascii="Arial" w:hAnsi="Arial" w:cs="Arial"/>
                <w:sz w:val="16"/>
                <w:szCs w:val="16"/>
              </w:rPr>
              <w:t>-h</w:t>
            </w:r>
          </w:p>
        </w:tc>
        <w:tc>
          <w:tcPr>
            <w:tcW w:w="1300" w:type="pct"/>
          </w:tcPr>
          <w:p w14:paraId="7CE8DC5A" w14:textId="08F6198F" w:rsidR="00A92BC1" w:rsidRPr="0079666B" w:rsidRDefault="00A92BC1" w:rsidP="0033054F">
            <w:pPr>
              <w:tabs>
                <w:tab w:val="left" w:pos="1026"/>
                <w:tab w:val="left" w:pos="1877"/>
                <w:tab w:val="left" w:pos="4820"/>
              </w:tabs>
              <w:spacing w:before="20" w:after="20" w:line="20" w:lineRule="atLeast"/>
              <w:rPr>
                <w:rFonts w:ascii="Arial" w:hAnsi="Arial" w:cs="Arial"/>
                <w:sz w:val="16"/>
                <w:szCs w:val="16"/>
              </w:rPr>
            </w:pPr>
            <w:r>
              <w:rPr>
                <w:rFonts w:ascii="Arial" w:hAnsi="Arial" w:cs="Arial"/>
                <w:sz w:val="16"/>
                <w:szCs w:val="16"/>
              </w:rPr>
              <w:t>--help</w:t>
            </w:r>
          </w:p>
        </w:tc>
        <w:tc>
          <w:tcPr>
            <w:tcW w:w="2845" w:type="pct"/>
            <w:shd w:val="clear" w:color="auto" w:fill="auto"/>
          </w:tcPr>
          <w:p w14:paraId="0C5A5785" w14:textId="3D959E64" w:rsidR="00A92BC1" w:rsidRPr="0079666B" w:rsidRDefault="00A92BC1" w:rsidP="0033054F">
            <w:pPr>
              <w:tabs>
                <w:tab w:val="left" w:pos="1026"/>
                <w:tab w:val="left" w:pos="1877"/>
                <w:tab w:val="left" w:pos="4820"/>
              </w:tabs>
              <w:spacing w:before="20" w:after="20" w:line="20" w:lineRule="atLeast"/>
              <w:rPr>
                <w:rFonts w:ascii="Arial" w:hAnsi="Arial" w:cs="Arial"/>
                <w:sz w:val="16"/>
                <w:szCs w:val="16"/>
              </w:rPr>
            </w:pPr>
            <w:r>
              <w:rPr>
                <w:rFonts w:ascii="Arial" w:hAnsi="Arial" w:cs="Arial"/>
                <w:sz w:val="16"/>
                <w:szCs w:val="16"/>
              </w:rPr>
              <w:t>Display the script argument options.</w:t>
            </w:r>
          </w:p>
        </w:tc>
      </w:tr>
    </w:tbl>
    <w:p w14:paraId="3763BB8A" w14:textId="10A3DC26" w:rsidR="00E817E4" w:rsidRPr="00AC5065" w:rsidRDefault="001C70BD" w:rsidP="001C70BD">
      <w:pPr>
        <w:pStyle w:val="Caption"/>
        <w:jc w:val="center"/>
      </w:pPr>
      <w:bookmarkStart w:id="219" w:name="_Ref528916629"/>
      <w:r w:rsidRPr="00AC5065">
        <w:t xml:space="preserve">Table </w:t>
      </w:r>
      <w:r w:rsidRPr="00AC5065">
        <w:fldChar w:fldCharType="begin"/>
      </w:r>
      <w:r w:rsidRPr="00AC5065">
        <w:instrText xml:space="preserve"> SEQ Table \* ARABIC </w:instrText>
      </w:r>
      <w:r w:rsidRPr="00AC5065">
        <w:fldChar w:fldCharType="separate"/>
      </w:r>
      <w:r w:rsidR="0032430D">
        <w:rPr>
          <w:noProof/>
        </w:rPr>
        <w:t>6</w:t>
      </w:r>
      <w:r w:rsidRPr="00AC5065">
        <w:fldChar w:fldCharType="end"/>
      </w:r>
      <w:bookmarkEnd w:id="219"/>
      <w:r w:rsidRPr="00AC5065">
        <w:t xml:space="preserve"> Script Arguments</w:t>
      </w:r>
    </w:p>
    <w:p w14:paraId="40E43880" w14:textId="0E586F1A" w:rsidR="00563714" w:rsidRDefault="00563714" w:rsidP="002F3699">
      <w:pPr>
        <w:rPr>
          <w:rFonts w:ascii="Arial" w:hAnsi="Arial" w:cs="Arial"/>
        </w:rPr>
      </w:pPr>
    </w:p>
    <w:p w14:paraId="35E6A578" w14:textId="4FA7432B" w:rsidR="00563714" w:rsidRDefault="00563714">
      <w:pPr>
        <w:rPr>
          <w:rFonts w:ascii="Verdana" w:hAnsi="Verdana"/>
          <w:b/>
          <w:bCs/>
          <w:sz w:val="22"/>
          <w:highlight w:val="lightGray"/>
          <w14:scene3d>
            <w14:camera w14:prst="orthographicFront"/>
            <w14:lightRig w14:rig="threePt" w14:dir="t">
              <w14:rot w14:lat="0" w14:lon="0" w14:rev="0"/>
            </w14:lightRig>
          </w14:scene3d>
        </w:rPr>
      </w:pPr>
      <w:bookmarkStart w:id="220" w:name="_Ref33099095"/>
      <w:r>
        <w:rPr>
          <w:bCs/>
          <w:highlight w:val="lightGray"/>
          <w14:scene3d>
            <w14:camera w14:prst="orthographicFront"/>
            <w14:lightRig w14:rig="threePt" w14:dir="t">
              <w14:rot w14:lat="0" w14:lon="0" w14:rev="0"/>
            </w14:lightRig>
          </w14:scene3d>
        </w:rPr>
        <w:br w:type="page"/>
      </w:r>
    </w:p>
    <w:p w14:paraId="4870E8A5" w14:textId="7AC6C0FD" w:rsidR="00563714" w:rsidRDefault="00563714" w:rsidP="00563714">
      <w:pPr>
        <w:pStyle w:val="Heading2"/>
      </w:pPr>
      <w:bookmarkStart w:id="221" w:name="_Ref33099518"/>
      <w:r>
        <w:lastRenderedPageBreak/>
        <w:t>Strictness for requirement vs testcase relation</w:t>
      </w:r>
      <w:bookmarkEnd w:id="220"/>
      <w:bookmarkEnd w:id="221"/>
    </w:p>
    <w:p w14:paraId="5D697228" w14:textId="5F0DD61D" w:rsidR="00563714" w:rsidRDefault="00563714" w:rsidP="00563714">
      <w:r>
        <w:t>Strictness does not apply to VHDL testcases – only to the post processing Python script.</w:t>
      </w:r>
    </w:p>
    <w:p w14:paraId="30DC0F65" w14:textId="1B95FBCA" w:rsidR="000C7BD1" w:rsidRDefault="000C7BD1" w:rsidP="00563714">
      <w:r>
        <w:t>For all strictness levels, all requirements must be compliant for the complete specification to be compliant.</w:t>
      </w:r>
    </w:p>
    <w:p w14:paraId="03EFC5FC" w14:textId="636A5A56" w:rsidR="008F26FD" w:rsidRDefault="008F26FD" w:rsidP="008F26FD">
      <w:pPr>
        <w:rPr>
          <w:rFonts w:ascii="Arial" w:hAnsi="Arial" w:cs="Arial"/>
        </w:rPr>
      </w:pPr>
      <w:r>
        <w:rPr>
          <w:rFonts w:ascii="Arial" w:hAnsi="Arial" w:cs="Arial"/>
        </w:rPr>
        <w:t>Default strictness is –strictness 0</w:t>
      </w:r>
      <w:r w:rsidR="00202E0E">
        <w:rPr>
          <w:rFonts w:ascii="Arial" w:hAnsi="Arial" w:cs="Arial"/>
        </w:rPr>
        <w:t>.</w:t>
      </w:r>
    </w:p>
    <w:p w14:paraId="314D59E6" w14:textId="77777777" w:rsidR="00563714" w:rsidRDefault="00563714" w:rsidP="00563714">
      <w:pPr>
        <w:pStyle w:val="Heading3"/>
      </w:pPr>
      <w:bookmarkStart w:id="222" w:name="_Ref33099483"/>
      <w:r>
        <w:t>Strictness 0</w:t>
      </w:r>
      <w:bookmarkEnd w:id="222"/>
    </w:p>
    <w:p w14:paraId="373792C4" w14:textId="52CE2317" w:rsidR="003609C3" w:rsidRDefault="00563714" w:rsidP="003609C3">
      <w:r>
        <w:t>This is the least strictness possible.</w:t>
      </w:r>
      <w:r w:rsidR="00A54F19">
        <w:t xml:space="preserve"> Focus is only on the requirements, - with no concern at all as to in which testcase the various requirements have been tested.</w:t>
      </w:r>
      <w:r w:rsidR="000C7BD1">
        <w:br/>
        <w:t>Any requirement is compliant if executed</w:t>
      </w:r>
      <w:r w:rsidR="00603FE7">
        <w:t xml:space="preserve"> as</w:t>
      </w:r>
      <w:r w:rsidR="000C7BD1">
        <w:t xml:space="preserve"> </w:t>
      </w:r>
      <w:proofErr w:type="spellStart"/>
      <w:r w:rsidR="000C7BD1">
        <w:t>PASS</w:t>
      </w:r>
      <w:r w:rsidR="00603FE7">
        <w:t>ed</w:t>
      </w:r>
      <w:proofErr w:type="spellEnd"/>
      <w:r w:rsidR="000C7BD1">
        <w:t xml:space="preserve"> in any passing testcase, and not failing anywhere. This is independent of whether one or more testcases are specified for a given requirement in the Requirement list. </w:t>
      </w:r>
    </w:p>
    <w:p w14:paraId="7CB40877" w14:textId="20CD6665" w:rsidR="00A54F19" w:rsidRDefault="00A54F19" w:rsidP="00A54F19">
      <w:pPr>
        <w:pStyle w:val="Heading3"/>
      </w:pPr>
      <w:r>
        <w:t>Strictness 1</w:t>
      </w:r>
    </w:p>
    <w:p w14:paraId="20A9E2AE" w14:textId="6357A6D6" w:rsidR="000C7BD1" w:rsidRDefault="000C7BD1" w:rsidP="00A54F19">
      <w:r>
        <w:t xml:space="preserve">For this strictness level a requirement is only compliant if executed in the testcase(s) specified in the Requirement list. </w:t>
      </w:r>
      <w:r w:rsidR="006E7F31">
        <w:t>The list shown here is used as example for the cases below:</w:t>
      </w:r>
    </w:p>
    <w:p w14:paraId="0D2FCFB5" w14:textId="1CE686CD" w:rsidR="003609C3" w:rsidRDefault="006E7F31" w:rsidP="000C7BD1">
      <w:pPr>
        <w:pStyle w:val="ListParagraph"/>
        <w:numPr>
          <w:ilvl w:val="0"/>
          <w:numId w:val="19"/>
        </w:numPr>
      </w:pPr>
      <w:r w:rsidRPr="000C7BD1">
        <w:rPr>
          <w:noProof/>
        </w:rPr>
        <mc:AlternateContent>
          <mc:Choice Requires="wps">
            <w:drawing>
              <wp:anchor distT="0" distB="0" distL="114300" distR="114300" simplePos="0" relativeHeight="251699712" behindDoc="0" locked="0" layoutInCell="1" allowOverlap="1" wp14:anchorId="65835D0E" wp14:editId="4D158B04">
                <wp:simplePos x="0" y="0"/>
                <wp:positionH relativeFrom="margin">
                  <wp:posOffset>6819900</wp:posOffset>
                </wp:positionH>
                <wp:positionV relativeFrom="paragraph">
                  <wp:posOffset>88900</wp:posOffset>
                </wp:positionV>
                <wp:extent cx="2936875" cy="832485"/>
                <wp:effectExtent l="0" t="0" r="9525" b="18415"/>
                <wp:wrapSquare wrapText="bothSides"/>
                <wp:docPr id="87" name="Rektangel 86">
                  <a:extLst xmlns:a="http://schemas.openxmlformats.org/drawingml/2006/main">
                    <a:ext uri="{FF2B5EF4-FFF2-40B4-BE49-F238E27FC236}">
                      <a16:creationId xmlns:a16="http://schemas.microsoft.com/office/drawing/2014/main" id="{3E5D5AFD-10E5-41F5-B60A-DC005EA7E1F7}"/>
                    </a:ext>
                  </a:extLst>
                </wp:docPr>
                <wp:cNvGraphicFramePr/>
                <a:graphic xmlns:a="http://schemas.openxmlformats.org/drawingml/2006/main">
                  <a:graphicData uri="http://schemas.microsoft.com/office/word/2010/wordprocessingShape">
                    <wps:wsp>
                      <wps:cNvSpPr/>
                      <wps:spPr>
                        <a:xfrm>
                          <a:off x="0" y="0"/>
                          <a:ext cx="2936875" cy="832485"/>
                        </a:xfrm>
                        <a:prstGeom prst="rect">
                          <a:avLst/>
                        </a:prstGeom>
                        <a:solidFill>
                          <a:schemeClr val="bg1">
                            <a:lumMod val="8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108A3DB" w14:textId="77777777" w:rsidR="0004699C" w:rsidRDefault="0004699C" w:rsidP="000C7BD1">
                            <w:pPr>
                              <w:rPr>
                                <w:sz w:val="24"/>
                              </w:rPr>
                            </w:pPr>
                            <w:r>
                              <w:rPr>
                                <w:rFonts w:ascii="Arial" w:hAnsi="Arial" w:cs="Arial"/>
                                <w:b/>
                                <w:bCs/>
                                <w:color w:val="000000" w:themeColor="text1"/>
                                <w:kern w:val="24"/>
                                <w:sz w:val="16"/>
                                <w:szCs w:val="16"/>
                              </w:rPr>
                              <w:t>Requirement list, CSV</w:t>
                            </w:r>
                          </w:p>
                          <w:p w14:paraId="2382F1E9" w14:textId="4C904C92" w:rsidR="0004699C" w:rsidRDefault="0004699C" w:rsidP="000C7BD1">
                            <w:r>
                              <w:rPr>
                                <w:rFonts w:ascii="Arial" w:hAnsi="Arial" w:cs="Arial"/>
                                <w:color w:val="000000" w:themeColor="text1"/>
                                <w:kern w:val="24"/>
                                <w:sz w:val="16"/>
                                <w:szCs w:val="16"/>
                              </w:rPr>
                              <w:t xml:space="preserve">UART_REQ_1, </w:t>
                            </w:r>
                            <w:proofErr w:type="spellStart"/>
                            <w:r>
                              <w:rPr>
                                <w:rFonts w:ascii="Arial" w:hAnsi="Arial" w:cs="Arial"/>
                                <w:color w:val="000000" w:themeColor="text1"/>
                                <w:kern w:val="24"/>
                                <w:sz w:val="16"/>
                                <w:szCs w:val="16"/>
                              </w:rPr>
                              <w:t>Baudrate</w:t>
                            </w:r>
                            <w:proofErr w:type="spellEnd"/>
                            <w:r>
                              <w:rPr>
                                <w:rFonts w:ascii="Arial" w:hAnsi="Arial" w:cs="Arial"/>
                                <w:color w:val="000000" w:themeColor="text1"/>
                                <w:kern w:val="24"/>
                                <w:sz w:val="16"/>
                                <w:szCs w:val="16"/>
                              </w:rPr>
                              <w:t xml:space="preserve"> 9k</w:t>
                            </w:r>
                            <w:proofErr w:type="gramStart"/>
                            <w:r>
                              <w:rPr>
                                <w:rFonts w:ascii="Arial" w:hAnsi="Arial" w:cs="Arial"/>
                                <w:color w:val="000000" w:themeColor="text1"/>
                                <w:kern w:val="24"/>
                                <w:sz w:val="16"/>
                                <w:szCs w:val="16"/>
                              </w:rPr>
                              <w:t>6 ,</w:t>
                            </w:r>
                            <w:proofErr w:type="gramEnd"/>
                            <w:r>
                              <w:rPr>
                                <w:rFonts w:ascii="Arial" w:hAnsi="Arial" w:cs="Arial"/>
                                <w:color w:val="000000" w:themeColor="text1"/>
                                <w:kern w:val="24"/>
                                <w:sz w:val="16"/>
                                <w:szCs w:val="16"/>
                              </w:rPr>
                              <w:t xml:space="preserve">   </w:t>
                            </w:r>
                            <w:proofErr w:type="spellStart"/>
                            <w:r>
                              <w:rPr>
                                <w:rFonts w:ascii="Arial" w:hAnsi="Arial" w:cs="Arial"/>
                                <w:color w:val="000000" w:themeColor="text1"/>
                                <w:kern w:val="24"/>
                                <w:sz w:val="16"/>
                                <w:szCs w:val="16"/>
                              </w:rPr>
                              <w:t>tc_basic</w:t>
                            </w:r>
                            <w:proofErr w:type="spellEnd"/>
                          </w:p>
                          <w:p w14:paraId="718739F4" w14:textId="56D64FFC" w:rsidR="0004699C" w:rsidRPr="00984419" w:rsidRDefault="0004699C" w:rsidP="000C7BD1">
                            <w:pPr>
                              <w:rPr>
                                <w:lang w:val="nb-NO"/>
                              </w:rPr>
                            </w:pPr>
                            <w:r w:rsidRPr="00984419">
                              <w:rPr>
                                <w:rFonts w:ascii="Arial" w:hAnsi="Arial" w:cs="Arial"/>
                                <w:color w:val="000000" w:themeColor="text1"/>
                                <w:kern w:val="24"/>
                                <w:sz w:val="16"/>
                                <w:szCs w:val="16"/>
                                <w:lang w:val="nb-NO"/>
                              </w:rPr>
                              <w:t>UART_REQ_2, Baudrate 19k2 , t</w:t>
                            </w:r>
                            <w:r>
                              <w:rPr>
                                <w:rFonts w:ascii="Arial" w:hAnsi="Arial" w:cs="Arial"/>
                                <w:color w:val="000000" w:themeColor="text1"/>
                                <w:kern w:val="24"/>
                                <w:sz w:val="16"/>
                                <w:szCs w:val="16"/>
                                <w:lang w:val="nb-NO"/>
                              </w:rPr>
                              <w:t>c</w:t>
                            </w:r>
                            <w:r w:rsidRPr="00984419">
                              <w:rPr>
                                <w:rFonts w:ascii="Arial" w:hAnsi="Arial" w:cs="Arial"/>
                                <w:color w:val="000000" w:themeColor="text1"/>
                                <w:kern w:val="24"/>
                                <w:sz w:val="16"/>
                                <w:szCs w:val="16"/>
                                <w:lang w:val="nb-NO"/>
                              </w:rPr>
                              <w:t>_19k2</w:t>
                            </w:r>
                          </w:p>
                          <w:p w14:paraId="6BC73C53" w14:textId="76C7534E" w:rsidR="0004699C" w:rsidRDefault="0004699C" w:rsidP="000C7BD1">
                            <w:r>
                              <w:rPr>
                                <w:rFonts w:ascii="Arial" w:hAnsi="Arial" w:cs="Arial"/>
                                <w:color w:val="000000" w:themeColor="text1"/>
                                <w:kern w:val="24"/>
                                <w:sz w:val="16"/>
                                <w:szCs w:val="16"/>
                              </w:rPr>
                              <w:t xml:space="preserve">UART_REQ_3, Odd </w:t>
                            </w:r>
                            <w:proofErr w:type="gramStart"/>
                            <w:r>
                              <w:rPr>
                                <w:rFonts w:ascii="Arial" w:hAnsi="Arial" w:cs="Arial"/>
                                <w:color w:val="000000" w:themeColor="text1"/>
                                <w:kern w:val="24"/>
                                <w:sz w:val="16"/>
                                <w:szCs w:val="16"/>
                              </w:rPr>
                              <w:t>parity ,</w:t>
                            </w:r>
                            <w:proofErr w:type="gramEnd"/>
                            <w:r>
                              <w:rPr>
                                <w:rFonts w:ascii="Arial" w:hAnsi="Arial" w:cs="Arial"/>
                                <w:color w:val="000000" w:themeColor="text1"/>
                                <w:kern w:val="24"/>
                                <w:sz w:val="16"/>
                                <w:szCs w:val="16"/>
                              </w:rPr>
                              <w:t xml:space="preserve">        </w:t>
                            </w:r>
                            <w:proofErr w:type="spellStart"/>
                            <w:r>
                              <w:rPr>
                                <w:rFonts w:ascii="Arial" w:hAnsi="Arial" w:cs="Arial"/>
                                <w:color w:val="000000" w:themeColor="text1"/>
                                <w:kern w:val="24"/>
                                <w:sz w:val="16"/>
                                <w:szCs w:val="16"/>
                              </w:rPr>
                              <w:t>tc_basic</w:t>
                            </w:r>
                            <w:proofErr w:type="spellEnd"/>
                          </w:p>
                          <w:p w14:paraId="55623190" w14:textId="57D3D298" w:rsidR="0004699C" w:rsidRDefault="0004699C" w:rsidP="000C7BD1">
                            <w:r>
                              <w:rPr>
                                <w:rFonts w:ascii="Arial" w:hAnsi="Arial" w:cs="Arial"/>
                                <w:color w:val="000000" w:themeColor="text1"/>
                                <w:kern w:val="24"/>
                                <w:sz w:val="16"/>
                                <w:szCs w:val="16"/>
                              </w:rPr>
                              <w:t xml:space="preserve">UART_REQ_3, Odd </w:t>
                            </w:r>
                            <w:proofErr w:type="gramStart"/>
                            <w:r>
                              <w:rPr>
                                <w:rFonts w:ascii="Arial" w:hAnsi="Arial" w:cs="Arial"/>
                                <w:color w:val="000000" w:themeColor="text1"/>
                                <w:kern w:val="24"/>
                                <w:sz w:val="16"/>
                                <w:szCs w:val="16"/>
                              </w:rPr>
                              <w:t>parity ,</w:t>
                            </w:r>
                            <w:proofErr w:type="gramEnd"/>
                            <w:r>
                              <w:rPr>
                                <w:rFonts w:ascii="Arial" w:hAnsi="Arial" w:cs="Arial"/>
                                <w:color w:val="000000" w:themeColor="text1"/>
                                <w:kern w:val="24"/>
                                <w:sz w:val="16"/>
                                <w:szCs w:val="16"/>
                              </w:rPr>
                              <w:t xml:space="preserve">        tc_19k2</w:t>
                            </w:r>
                          </w:p>
                          <w:p w14:paraId="3314536E" w14:textId="4E8305EC" w:rsidR="0004699C" w:rsidRDefault="0004699C" w:rsidP="000C7BD1">
                            <w:r>
                              <w:rPr>
                                <w:rFonts w:ascii="Arial" w:hAnsi="Arial" w:cs="Arial"/>
                                <w:color w:val="000000" w:themeColor="text1"/>
                                <w:kern w:val="24"/>
                                <w:sz w:val="16"/>
                                <w:szCs w:val="16"/>
                              </w:rPr>
                              <w:t xml:space="preserve">UART_REQ_4, Active low reset, </w:t>
                            </w:r>
                            <w:proofErr w:type="spellStart"/>
                            <w:r>
                              <w:rPr>
                                <w:rFonts w:ascii="Arial" w:hAnsi="Arial" w:cs="Arial"/>
                                <w:color w:val="000000" w:themeColor="text1"/>
                                <w:kern w:val="24"/>
                                <w:sz w:val="16"/>
                                <w:szCs w:val="16"/>
                              </w:rPr>
                              <w:t>tc_reset</w:t>
                            </w:r>
                            <w:proofErr w:type="spellEnd"/>
                            <w:r>
                              <w:rPr>
                                <w:rFonts w:ascii="Arial" w:hAnsi="Arial" w:cs="Arial"/>
                                <w:color w:val="000000" w:themeColor="text1"/>
                                <w:kern w:val="24"/>
                                <w:sz w:val="16"/>
                                <w:szCs w:val="16"/>
                              </w:rPr>
                              <w:t xml:space="preserve">, </w:t>
                            </w:r>
                            <w:proofErr w:type="spellStart"/>
                            <w:r>
                              <w:rPr>
                                <w:rFonts w:ascii="Arial" w:hAnsi="Arial" w:cs="Arial"/>
                                <w:color w:val="000000" w:themeColor="text1"/>
                                <w:kern w:val="24"/>
                                <w:sz w:val="16"/>
                                <w:szCs w:val="16"/>
                              </w:rPr>
                              <w:t>tc_basic</w:t>
                            </w:r>
                            <w:proofErr w:type="spellEnd"/>
                            <w:r>
                              <w:rPr>
                                <w:rFonts w:ascii="Arial" w:hAnsi="Arial" w:cs="Arial"/>
                                <w:color w:val="000000" w:themeColor="text1"/>
                                <w:kern w:val="24"/>
                                <w:sz w:val="16"/>
                                <w:szCs w:val="16"/>
                              </w:rPr>
                              <w:t>, tc_19k2</w:t>
                            </w:r>
                          </w:p>
                        </w:txbxContent>
                      </wps:txbx>
                      <wps:bodyPr wrap="square" rtlCol="0" anchor="t" anchorCtr="0"/>
                    </wps:wsp>
                  </a:graphicData>
                </a:graphic>
                <wp14:sizeRelH relativeFrom="margin">
                  <wp14:pctWidth>0</wp14:pctWidth>
                </wp14:sizeRelH>
              </wp:anchor>
            </w:drawing>
          </mc:Choice>
          <mc:Fallback>
            <w:pict>
              <v:rect w14:anchorId="65835D0E" id="Rektangel 86" o:spid="_x0000_s1034" style="position:absolute;left:0;text-align:left;margin-left:537pt;margin-top:7pt;width:231.25pt;height:65.55pt;z-index:25169971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" fillcolor="#d8d8d8 [2732]" strokecolor="black [3213]" strokeweight="1pt">
                <v:textbox>
                  <w:txbxContent>
                    <w:p w14:paraId="6108A3DB" w14:textId="77777777" w:rsidR="0004699C" w:rsidRDefault="0004699C" w:rsidP="000C7BD1">
                      <w:pPr>
                        <w:rPr>
                          <w:sz w:val="24"/>
                        </w:rPr>
                      </w:pPr>
                      <w:r>
                        <w:rPr>
                          <w:rFonts w:ascii="Arial" w:hAnsi="Arial" w:cs="Arial"/>
                          <w:b/>
                          <w:bCs/>
                          <w:color w:val="000000" w:themeColor="text1"/>
                          <w:kern w:val="24"/>
                          <w:sz w:val="16"/>
                          <w:szCs w:val="16"/>
                        </w:rPr>
                        <w:t>Requirement list, CSV</w:t>
                      </w:r>
                    </w:p>
                    <w:p w14:paraId="2382F1E9" w14:textId="4C904C92" w:rsidR="0004699C" w:rsidRDefault="0004699C" w:rsidP="000C7BD1">
                      <w:r>
                        <w:rPr>
                          <w:rFonts w:ascii="Arial" w:hAnsi="Arial" w:cs="Arial"/>
                          <w:color w:val="000000" w:themeColor="text1"/>
                          <w:kern w:val="24"/>
                          <w:sz w:val="16"/>
                          <w:szCs w:val="16"/>
                        </w:rPr>
                        <w:t xml:space="preserve">UART_REQ_1, </w:t>
                      </w:r>
                      <w:proofErr w:type="spellStart"/>
                      <w:r>
                        <w:rPr>
                          <w:rFonts w:ascii="Arial" w:hAnsi="Arial" w:cs="Arial"/>
                          <w:color w:val="000000" w:themeColor="text1"/>
                          <w:kern w:val="24"/>
                          <w:sz w:val="16"/>
                          <w:szCs w:val="16"/>
                        </w:rPr>
                        <w:t>Baudrate</w:t>
                      </w:r>
                      <w:proofErr w:type="spellEnd"/>
                      <w:r>
                        <w:rPr>
                          <w:rFonts w:ascii="Arial" w:hAnsi="Arial" w:cs="Arial"/>
                          <w:color w:val="000000" w:themeColor="text1"/>
                          <w:kern w:val="24"/>
                          <w:sz w:val="16"/>
                          <w:szCs w:val="16"/>
                        </w:rPr>
                        <w:t xml:space="preserve"> 9k</w:t>
                      </w:r>
                      <w:proofErr w:type="gramStart"/>
                      <w:r>
                        <w:rPr>
                          <w:rFonts w:ascii="Arial" w:hAnsi="Arial" w:cs="Arial"/>
                          <w:color w:val="000000" w:themeColor="text1"/>
                          <w:kern w:val="24"/>
                          <w:sz w:val="16"/>
                          <w:szCs w:val="16"/>
                        </w:rPr>
                        <w:t>6 ,</w:t>
                      </w:r>
                      <w:proofErr w:type="gramEnd"/>
                      <w:r>
                        <w:rPr>
                          <w:rFonts w:ascii="Arial" w:hAnsi="Arial" w:cs="Arial"/>
                          <w:color w:val="000000" w:themeColor="text1"/>
                          <w:kern w:val="24"/>
                          <w:sz w:val="16"/>
                          <w:szCs w:val="16"/>
                        </w:rPr>
                        <w:t xml:space="preserve">   </w:t>
                      </w:r>
                      <w:proofErr w:type="spellStart"/>
                      <w:r>
                        <w:rPr>
                          <w:rFonts w:ascii="Arial" w:hAnsi="Arial" w:cs="Arial"/>
                          <w:color w:val="000000" w:themeColor="text1"/>
                          <w:kern w:val="24"/>
                          <w:sz w:val="16"/>
                          <w:szCs w:val="16"/>
                        </w:rPr>
                        <w:t>tc_basic</w:t>
                      </w:r>
                      <w:proofErr w:type="spellEnd"/>
                    </w:p>
                    <w:p w14:paraId="718739F4" w14:textId="56D64FFC" w:rsidR="0004699C" w:rsidRPr="00984419" w:rsidRDefault="0004699C" w:rsidP="000C7BD1">
                      <w:pPr>
                        <w:rPr>
                          <w:lang w:val="nb-NO"/>
                        </w:rPr>
                      </w:pPr>
                      <w:r w:rsidRPr="00984419">
                        <w:rPr>
                          <w:rFonts w:ascii="Arial" w:hAnsi="Arial" w:cs="Arial"/>
                          <w:color w:val="000000" w:themeColor="text1"/>
                          <w:kern w:val="24"/>
                          <w:sz w:val="16"/>
                          <w:szCs w:val="16"/>
                          <w:lang w:val="nb-NO"/>
                        </w:rPr>
                        <w:t>UART_REQ_2, Baudrate 19k2 , t</w:t>
                      </w:r>
                      <w:r>
                        <w:rPr>
                          <w:rFonts w:ascii="Arial" w:hAnsi="Arial" w:cs="Arial"/>
                          <w:color w:val="000000" w:themeColor="text1"/>
                          <w:kern w:val="24"/>
                          <w:sz w:val="16"/>
                          <w:szCs w:val="16"/>
                          <w:lang w:val="nb-NO"/>
                        </w:rPr>
                        <w:t>c</w:t>
                      </w:r>
                      <w:r w:rsidRPr="00984419">
                        <w:rPr>
                          <w:rFonts w:ascii="Arial" w:hAnsi="Arial" w:cs="Arial"/>
                          <w:color w:val="000000" w:themeColor="text1"/>
                          <w:kern w:val="24"/>
                          <w:sz w:val="16"/>
                          <w:szCs w:val="16"/>
                          <w:lang w:val="nb-NO"/>
                        </w:rPr>
                        <w:t>_19k2</w:t>
                      </w:r>
                    </w:p>
                    <w:p w14:paraId="6BC73C53" w14:textId="76C7534E" w:rsidR="0004699C" w:rsidRDefault="0004699C" w:rsidP="000C7BD1">
                      <w:r>
                        <w:rPr>
                          <w:rFonts w:ascii="Arial" w:hAnsi="Arial" w:cs="Arial"/>
                          <w:color w:val="000000" w:themeColor="text1"/>
                          <w:kern w:val="24"/>
                          <w:sz w:val="16"/>
                          <w:szCs w:val="16"/>
                        </w:rPr>
                        <w:t xml:space="preserve">UART_REQ_3, Odd </w:t>
                      </w:r>
                      <w:proofErr w:type="gramStart"/>
                      <w:r>
                        <w:rPr>
                          <w:rFonts w:ascii="Arial" w:hAnsi="Arial" w:cs="Arial"/>
                          <w:color w:val="000000" w:themeColor="text1"/>
                          <w:kern w:val="24"/>
                          <w:sz w:val="16"/>
                          <w:szCs w:val="16"/>
                        </w:rPr>
                        <w:t>parity ,</w:t>
                      </w:r>
                      <w:proofErr w:type="gramEnd"/>
                      <w:r>
                        <w:rPr>
                          <w:rFonts w:ascii="Arial" w:hAnsi="Arial" w:cs="Arial"/>
                          <w:color w:val="000000" w:themeColor="text1"/>
                          <w:kern w:val="24"/>
                          <w:sz w:val="16"/>
                          <w:szCs w:val="16"/>
                        </w:rPr>
                        <w:t xml:space="preserve">        </w:t>
                      </w:r>
                      <w:proofErr w:type="spellStart"/>
                      <w:r>
                        <w:rPr>
                          <w:rFonts w:ascii="Arial" w:hAnsi="Arial" w:cs="Arial"/>
                          <w:color w:val="000000" w:themeColor="text1"/>
                          <w:kern w:val="24"/>
                          <w:sz w:val="16"/>
                          <w:szCs w:val="16"/>
                        </w:rPr>
                        <w:t>tc_basic</w:t>
                      </w:r>
                      <w:proofErr w:type="spellEnd"/>
                    </w:p>
                    <w:p w14:paraId="55623190" w14:textId="57D3D298" w:rsidR="0004699C" w:rsidRDefault="0004699C" w:rsidP="000C7BD1">
                      <w:r>
                        <w:rPr>
                          <w:rFonts w:ascii="Arial" w:hAnsi="Arial" w:cs="Arial"/>
                          <w:color w:val="000000" w:themeColor="text1"/>
                          <w:kern w:val="24"/>
                          <w:sz w:val="16"/>
                          <w:szCs w:val="16"/>
                        </w:rPr>
                        <w:t xml:space="preserve">UART_REQ_3, Odd </w:t>
                      </w:r>
                      <w:proofErr w:type="gramStart"/>
                      <w:r>
                        <w:rPr>
                          <w:rFonts w:ascii="Arial" w:hAnsi="Arial" w:cs="Arial"/>
                          <w:color w:val="000000" w:themeColor="text1"/>
                          <w:kern w:val="24"/>
                          <w:sz w:val="16"/>
                          <w:szCs w:val="16"/>
                        </w:rPr>
                        <w:t>parity ,</w:t>
                      </w:r>
                      <w:proofErr w:type="gramEnd"/>
                      <w:r>
                        <w:rPr>
                          <w:rFonts w:ascii="Arial" w:hAnsi="Arial" w:cs="Arial"/>
                          <w:color w:val="000000" w:themeColor="text1"/>
                          <w:kern w:val="24"/>
                          <w:sz w:val="16"/>
                          <w:szCs w:val="16"/>
                        </w:rPr>
                        <w:t xml:space="preserve">        tc_19k2</w:t>
                      </w:r>
                    </w:p>
                    <w:p w14:paraId="3314536E" w14:textId="4E8305EC" w:rsidR="0004699C" w:rsidRDefault="0004699C" w:rsidP="000C7BD1">
                      <w:r>
                        <w:rPr>
                          <w:rFonts w:ascii="Arial" w:hAnsi="Arial" w:cs="Arial"/>
                          <w:color w:val="000000" w:themeColor="text1"/>
                          <w:kern w:val="24"/>
                          <w:sz w:val="16"/>
                          <w:szCs w:val="16"/>
                        </w:rPr>
                        <w:t xml:space="preserve">UART_REQ_4, Active low reset, </w:t>
                      </w:r>
                      <w:proofErr w:type="spellStart"/>
                      <w:r>
                        <w:rPr>
                          <w:rFonts w:ascii="Arial" w:hAnsi="Arial" w:cs="Arial"/>
                          <w:color w:val="000000" w:themeColor="text1"/>
                          <w:kern w:val="24"/>
                          <w:sz w:val="16"/>
                          <w:szCs w:val="16"/>
                        </w:rPr>
                        <w:t>tc_reset</w:t>
                      </w:r>
                      <w:proofErr w:type="spellEnd"/>
                      <w:r>
                        <w:rPr>
                          <w:rFonts w:ascii="Arial" w:hAnsi="Arial" w:cs="Arial"/>
                          <w:color w:val="000000" w:themeColor="text1"/>
                          <w:kern w:val="24"/>
                          <w:sz w:val="16"/>
                          <w:szCs w:val="16"/>
                        </w:rPr>
                        <w:t xml:space="preserve">, </w:t>
                      </w:r>
                      <w:proofErr w:type="spellStart"/>
                      <w:r>
                        <w:rPr>
                          <w:rFonts w:ascii="Arial" w:hAnsi="Arial" w:cs="Arial"/>
                          <w:color w:val="000000" w:themeColor="text1"/>
                          <w:kern w:val="24"/>
                          <w:sz w:val="16"/>
                          <w:szCs w:val="16"/>
                        </w:rPr>
                        <w:t>tc_basic</w:t>
                      </w:r>
                      <w:proofErr w:type="spellEnd"/>
                      <w:r>
                        <w:rPr>
                          <w:rFonts w:ascii="Arial" w:hAnsi="Arial" w:cs="Arial"/>
                          <w:color w:val="000000" w:themeColor="text1"/>
                          <w:kern w:val="24"/>
                          <w:sz w:val="16"/>
                          <w:szCs w:val="16"/>
                        </w:rPr>
                        <w:t>, tc_19k2</w:t>
                      </w:r>
                    </w:p>
                  </w:txbxContent>
                </v:textbox>
                <w10:wrap type="square" anchorx="margin"/>
              </v:rect>
            </w:pict>
          </mc:Fallback>
        </mc:AlternateContent>
      </w:r>
      <w:r w:rsidR="000C7BD1">
        <w:t>If no testcase is specified for a given requirement, this requirement may be checked anywhere.</w:t>
      </w:r>
      <w:r w:rsidR="0051488E">
        <w:t xml:space="preserve"> Compliant if </w:t>
      </w:r>
      <w:proofErr w:type="spellStart"/>
      <w:r w:rsidR="0051488E">
        <w:t>PASS</w:t>
      </w:r>
      <w:r w:rsidR="00603FE7">
        <w:t>ed</w:t>
      </w:r>
      <w:proofErr w:type="spellEnd"/>
      <w:r w:rsidR="0051488E">
        <w:t>.</w:t>
      </w:r>
    </w:p>
    <w:p w14:paraId="2E2BC5FB" w14:textId="30A3E0AF" w:rsidR="006E7F31" w:rsidRDefault="000C7BD1" w:rsidP="006E7F31">
      <w:pPr>
        <w:pStyle w:val="ListParagraph"/>
        <w:numPr>
          <w:ilvl w:val="0"/>
          <w:numId w:val="19"/>
        </w:numPr>
      </w:pPr>
      <w:r>
        <w:t xml:space="preserve">If </w:t>
      </w:r>
      <w:r w:rsidR="006E7F31">
        <w:t>a requirement line is specified with a single testcas</w:t>
      </w:r>
      <w:r w:rsidR="00202E0E">
        <w:t>e</w:t>
      </w:r>
      <w:r w:rsidR="006E7F31">
        <w:t>, this requirement</w:t>
      </w:r>
      <w:r w:rsidR="00202E0E">
        <w:t xml:space="preserve"> (</w:t>
      </w:r>
      <w:proofErr w:type="gramStart"/>
      <w:r w:rsidR="00202E0E">
        <w:t>e.g.</w:t>
      </w:r>
      <w:proofErr w:type="gramEnd"/>
      <w:r w:rsidR="00202E0E">
        <w:t xml:space="preserve"> UART_REQ_1)</w:t>
      </w:r>
      <w:r w:rsidR="006E7F31">
        <w:t xml:space="preserve"> is only compliant if executed by that testcase.</w:t>
      </w:r>
    </w:p>
    <w:p w14:paraId="1423F9EC" w14:textId="2221AF40" w:rsidR="006E7F31" w:rsidRDefault="006E7F31" w:rsidP="006E7F31">
      <w:pPr>
        <w:pStyle w:val="ListParagraph"/>
        <w:numPr>
          <w:ilvl w:val="0"/>
          <w:numId w:val="19"/>
        </w:numPr>
      </w:pPr>
      <w:r>
        <w:t>If a requirement line is specified with multiple testcases (</w:t>
      </w:r>
      <w:proofErr w:type="gramStart"/>
      <w:r>
        <w:t>e.g.</w:t>
      </w:r>
      <w:proofErr w:type="gramEnd"/>
      <w:r>
        <w:t xml:space="preserve"> UART_REQ_4), this requirement is </w:t>
      </w:r>
      <w:r w:rsidR="0051488E">
        <w:t>c</w:t>
      </w:r>
      <w:r>
        <w:t xml:space="preserve">ompliant if </w:t>
      </w:r>
      <w:r w:rsidR="0051488E">
        <w:t xml:space="preserve">PASS in one or more of these testcases. </w:t>
      </w:r>
      <w:r w:rsidR="003208CD">
        <w:t>There can be no FAIL in other testcases.</w:t>
      </w:r>
    </w:p>
    <w:p w14:paraId="1D2208E9" w14:textId="53D03241" w:rsidR="006E7F31" w:rsidRDefault="006E7F31" w:rsidP="006E7F31">
      <w:pPr>
        <w:pStyle w:val="ListParagraph"/>
        <w:numPr>
          <w:ilvl w:val="0"/>
          <w:numId w:val="19"/>
        </w:numPr>
      </w:pPr>
      <w:r>
        <w:t xml:space="preserve">If a requirement </w:t>
      </w:r>
      <w:r w:rsidR="0051488E">
        <w:t xml:space="preserve">line </w:t>
      </w:r>
      <w:r>
        <w:t>is specified multiple times (like UART_REQ_3), every single</w:t>
      </w:r>
      <w:r w:rsidR="0051488E">
        <w:t xml:space="preserve"> line is mandatory. Hence UART_REQ_3 must PASS in both testcases (</w:t>
      </w:r>
      <w:proofErr w:type="spellStart"/>
      <w:r w:rsidR="0051488E">
        <w:t>t</w:t>
      </w:r>
      <w:r w:rsidR="00782330">
        <w:t>c</w:t>
      </w:r>
      <w:r w:rsidR="0051488E">
        <w:t>_basic</w:t>
      </w:r>
      <w:proofErr w:type="spellEnd"/>
      <w:r w:rsidR="0051488E">
        <w:t xml:space="preserve"> and t</w:t>
      </w:r>
      <w:r w:rsidR="00782330">
        <w:t>c</w:t>
      </w:r>
      <w:r w:rsidR="0051488E">
        <w:t>_19k2)</w:t>
      </w:r>
      <w:r w:rsidR="0051488E">
        <w:br/>
      </w:r>
    </w:p>
    <w:p w14:paraId="74AFF39F" w14:textId="7BC3B8A3" w:rsidR="006E7F31" w:rsidRPr="003208CD" w:rsidRDefault="0051488E" w:rsidP="0051488E">
      <w:pPr>
        <w:rPr>
          <w:b/>
          <w:bCs/>
        </w:rPr>
      </w:pPr>
      <w:r>
        <w:t xml:space="preserve">- A requirement may be checked in </w:t>
      </w:r>
      <w:r w:rsidRPr="0051488E">
        <w:rPr>
          <w:b/>
          <w:bCs/>
        </w:rPr>
        <w:t>any</w:t>
      </w:r>
      <w:r>
        <w:t xml:space="preserve"> testcase in addition to any specified testcase(s).</w:t>
      </w:r>
      <w:r>
        <w:br/>
      </w:r>
      <w:r w:rsidRPr="003208CD">
        <w:rPr>
          <w:b/>
          <w:bCs/>
        </w:rPr>
        <w:t xml:space="preserve">- If a requirement status from any testcase is FAIL, that requirement is </w:t>
      </w:r>
      <w:proofErr w:type="gramStart"/>
      <w:r w:rsidRPr="003208CD">
        <w:rPr>
          <w:b/>
          <w:bCs/>
        </w:rPr>
        <w:t>NON COMPLIANT</w:t>
      </w:r>
      <w:proofErr w:type="gramEnd"/>
      <w:r w:rsidRPr="003208CD">
        <w:rPr>
          <w:b/>
          <w:bCs/>
        </w:rPr>
        <w:t xml:space="preserve">, - even if PASS in other testcases. </w:t>
      </w:r>
    </w:p>
    <w:p w14:paraId="785BA131" w14:textId="655AAE0A" w:rsidR="003609C3" w:rsidRDefault="003609C3" w:rsidP="003609C3"/>
    <w:p w14:paraId="02DDFD32" w14:textId="1FC6032B" w:rsidR="00A54F19" w:rsidRDefault="00A54F19" w:rsidP="00A54F19">
      <w:pPr>
        <w:pStyle w:val="Heading3"/>
      </w:pPr>
      <w:r>
        <w:t>Strictness 2</w:t>
      </w:r>
    </w:p>
    <w:p w14:paraId="245CFDD7" w14:textId="28DAFCB5" w:rsidR="006E191A" w:rsidRDefault="00A54F19" w:rsidP="003609C3">
      <w:pPr>
        <w:rPr>
          <w:rFonts w:ascii="Arial" w:hAnsi="Arial" w:cs="Arial"/>
        </w:rPr>
      </w:pPr>
      <w:r>
        <w:rPr>
          <w:rFonts w:ascii="Arial" w:hAnsi="Arial" w:cs="Arial"/>
        </w:rPr>
        <w:t xml:space="preserve">With this strictness a requirement will be </w:t>
      </w:r>
      <w:r w:rsidR="003609C3">
        <w:rPr>
          <w:rFonts w:ascii="Arial" w:hAnsi="Arial" w:cs="Arial"/>
        </w:rPr>
        <w:t xml:space="preserve">NON_COMPLIANT </w:t>
      </w:r>
      <w:r w:rsidR="006E191A">
        <w:rPr>
          <w:rFonts w:ascii="Arial" w:hAnsi="Arial" w:cs="Arial"/>
        </w:rPr>
        <w:t xml:space="preserve">if it is </w:t>
      </w:r>
      <w:r w:rsidR="003609C3">
        <w:rPr>
          <w:rFonts w:ascii="Arial" w:hAnsi="Arial" w:cs="Arial"/>
        </w:rPr>
        <w:t xml:space="preserve">tested in a </w:t>
      </w:r>
      <w:r w:rsidR="006E191A">
        <w:rPr>
          <w:rFonts w:ascii="Arial" w:hAnsi="Arial" w:cs="Arial"/>
        </w:rPr>
        <w:t>testcase that in the Requirement list was not specified as testcase for that requirement. In that case it will be NON_COMPLIANT even if it has passed in one or more testcases specified for that requirement.</w:t>
      </w:r>
    </w:p>
    <w:p w14:paraId="0132FC61" w14:textId="21ECC4F9" w:rsidR="0087401A" w:rsidRPr="0087401A" w:rsidRDefault="003609C3" w:rsidP="003609C3">
      <w:pPr>
        <w:rPr>
          <w:rFonts w:ascii="Arial" w:hAnsi="Arial" w:cs="Arial"/>
        </w:rPr>
      </w:pPr>
      <w:proofErr w:type="gramStart"/>
      <w:r w:rsidRPr="003208CD">
        <w:rPr>
          <w:rFonts w:ascii="Arial" w:hAnsi="Arial" w:cs="Arial"/>
        </w:rPr>
        <w:t>E.g.</w:t>
      </w:r>
      <w:proofErr w:type="gramEnd"/>
      <w:r w:rsidRPr="003208CD">
        <w:rPr>
          <w:rFonts w:ascii="Arial" w:hAnsi="Arial" w:cs="Arial"/>
        </w:rPr>
        <w:t xml:space="preserve"> if UART_REQ_</w:t>
      </w:r>
      <w:r w:rsidR="008F26FD">
        <w:rPr>
          <w:rFonts w:ascii="Arial" w:hAnsi="Arial" w:cs="Arial"/>
        </w:rPr>
        <w:t>1</w:t>
      </w:r>
      <w:r w:rsidRPr="003208CD">
        <w:rPr>
          <w:rFonts w:ascii="Arial" w:hAnsi="Arial" w:cs="Arial"/>
        </w:rPr>
        <w:t xml:space="preserve"> is tested in testcase </w:t>
      </w:r>
      <w:proofErr w:type="spellStart"/>
      <w:r w:rsidRPr="003208CD">
        <w:rPr>
          <w:rFonts w:ascii="Arial" w:hAnsi="Arial" w:cs="Arial"/>
        </w:rPr>
        <w:t>t</w:t>
      </w:r>
      <w:r w:rsidR="00782330">
        <w:rPr>
          <w:rFonts w:ascii="Arial" w:hAnsi="Arial" w:cs="Arial"/>
        </w:rPr>
        <w:t>c</w:t>
      </w:r>
      <w:r w:rsidRPr="003208CD">
        <w:rPr>
          <w:rFonts w:ascii="Arial" w:hAnsi="Arial" w:cs="Arial"/>
        </w:rPr>
        <w:t>_basic</w:t>
      </w:r>
      <w:proofErr w:type="spellEnd"/>
      <w:r w:rsidRPr="003208CD">
        <w:rPr>
          <w:rFonts w:ascii="Arial" w:hAnsi="Arial" w:cs="Arial"/>
        </w:rPr>
        <w:t xml:space="preserve">, but </w:t>
      </w:r>
      <w:r w:rsidRPr="003208CD">
        <w:rPr>
          <w:rFonts w:ascii="Arial" w:hAnsi="Arial" w:cs="Arial"/>
          <w:b/>
          <w:bCs/>
        </w:rPr>
        <w:t>also</w:t>
      </w:r>
      <w:r w:rsidRPr="003208CD">
        <w:rPr>
          <w:rFonts w:ascii="Arial" w:hAnsi="Arial" w:cs="Arial"/>
        </w:rPr>
        <w:t xml:space="preserve"> in </w:t>
      </w:r>
      <w:proofErr w:type="spellStart"/>
      <w:r w:rsidRPr="003208CD">
        <w:rPr>
          <w:rFonts w:ascii="Arial" w:hAnsi="Arial" w:cs="Arial"/>
        </w:rPr>
        <w:t>t</w:t>
      </w:r>
      <w:r w:rsidR="00782330">
        <w:rPr>
          <w:rFonts w:ascii="Arial" w:hAnsi="Arial" w:cs="Arial"/>
        </w:rPr>
        <w:t>c</w:t>
      </w:r>
      <w:r w:rsidRPr="003208CD">
        <w:rPr>
          <w:rFonts w:ascii="Arial" w:hAnsi="Arial" w:cs="Arial"/>
        </w:rPr>
        <w:t>_</w:t>
      </w:r>
      <w:r w:rsidR="008F26FD">
        <w:rPr>
          <w:rFonts w:ascii="Arial" w:hAnsi="Arial" w:cs="Arial"/>
        </w:rPr>
        <w:t>reset</w:t>
      </w:r>
      <w:proofErr w:type="spellEnd"/>
      <w:r w:rsidRPr="003208CD">
        <w:rPr>
          <w:rFonts w:ascii="Arial" w:hAnsi="Arial" w:cs="Arial"/>
        </w:rPr>
        <w:t>.</w:t>
      </w:r>
    </w:p>
    <w:p w14:paraId="02AEE3C6" w14:textId="7C4FD09C" w:rsidR="00CD2685" w:rsidRDefault="00CD2685">
      <w:pPr>
        <w:rPr>
          <w:rFonts w:ascii="Arial" w:hAnsi="Arial" w:cs="Arial"/>
        </w:rPr>
      </w:pPr>
      <w:r>
        <w:rPr>
          <w:rFonts w:ascii="Arial" w:hAnsi="Arial" w:cs="Arial"/>
        </w:rPr>
        <w:br w:type="page"/>
      </w:r>
    </w:p>
    <w:p w14:paraId="1D02F7C5" w14:textId="77777777" w:rsidR="003609C3" w:rsidRDefault="003609C3" w:rsidP="003609C3">
      <w:pPr>
        <w:rPr>
          <w:rFonts w:ascii="Arial" w:hAnsi="Arial" w:cs="Arial"/>
        </w:rPr>
      </w:pPr>
    </w:p>
    <w:p w14:paraId="37AAD465" w14:textId="658ED3EF" w:rsidR="00D563C5" w:rsidRDefault="00D563C5" w:rsidP="00D563C5">
      <w:pPr>
        <w:pStyle w:val="Heading2"/>
      </w:pPr>
      <w:r>
        <w:t>Output of post-processing script</w:t>
      </w:r>
      <w:r w:rsidR="0010288D">
        <w:t xml:space="preserve"> - basic</w:t>
      </w:r>
    </w:p>
    <w:p w14:paraId="09A90DD7" w14:textId="60CAC0DC" w:rsidR="003B2FF0" w:rsidRDefault="001C32EC" w:rsidP="00D563C5">
      <w:pPr>
        <w:rPr>
          <w:rFonts w:ascii="Arial" w:hAnsi="Arial" w:cs="Arial"/>
        </w:rPr>
      </w:pPr>
      <w:r>
        <w:rPr>
          <w:rFonts w:ascii="Arial" w:hAnsi="Arial" w:cs="Arial"/>
        </w:rPr>
        <w:t xml:space="preserve">The output of the post-processing script is </w:t>
      </w:r>
      <w:ins w:id="223" w:author="Author">
        <w:r w:rsidR="001517CF">
          <w:rPr>
            <w:rFonts w:ascii="Arial" w:hAnsi="Arial" w:cs="Arial"/>
          </w:rPr>
          <w:t>five</w:t>
        </w:r>
      </w:ins>
      <w:del w:id="224" w:author="Author">
        <w:r w:rsidDel="001517CF">
          <w:rPr>
            <w:rFonts w:ascii="Arial" w:hAnsi="Arial" w:cs="Arial"/>
          </w:rPr>
          <w:delText>three</w:delText>
        </w:r>
      </w:del>
      <w:r>
        <w:rPr>
          <w:rFonts w:ascii="Arial" w:hAnsi="Arial" w:cs="Arial"/>
        </w:rPr>
        <w:t xml:space="preserve"> files </w:t>
      </w:r>
      <w:r w:rsidR="0010288D">
        <w:rPr>
          <w:rFonts w:ascii="Arial" w:hAnsi="Arial" w:cs="Arial"/>
        </w:rPr>
        <w:t>with</w:t>
      </w:r>
      <w:r>
        <w:rPr>
          <w:rFonts w:ascii="Arial" w:hAnsi="Arial" w:cs="Arial"/>
        </w:rPr>
        <w:t xml:space="preserve"> requirements and testcases listed as COMPLIANT/NON_COMPLIANT</w:t>
      </w:r>
      <w:r w:rsidR="0010288D">
        <w:rPr>
          <w:rFonts w:ascii="Arial" w:hAnsi="Arial" w:cs="Arial"/>
        </w:rPr>
        <w:t>/NOT_TESTED</w:t>
      </w:r>
      <w:r>
        <w:rPr>
          <w:rFonts w:ascii="Arial" w:hAnsi="Arial" w:cs="Arial"/>
        </w:rPr>
        <w:t xml:space="preserve"> and PASS/FAIL</w:t>
      </w:r>
      <w:r w:rsidR="0010288D">
        <w:rPr>
          <w:rFonts w:ascii="Arial" w:hAnsi="Arial" w:cs="Arial"/>
        </w:rPr>
        <w:t>/NOT_EXECUTED, respectively.</w:t>
      </w:r>
      <w:r>
        <w:rPr>
          <w:rFonts w:ascii="Arial" w:hAnsi="Arial" w:cs="Arial"/>
        </w:rPr>
        <w:t xml:space="preserve"> Th</w:t>
      </w:r>
      <w:r w:rsidR="00066DF8">
        <w:rPr>
          <w:rFonts w:ascii="Arial" w:hAnsi="Arial" w:cs="Arial"/>
        </w:rPr>
        <w:t>e</w:t>
      </w:r>
      <w:r w:rsidR="003B2FF0">
        <w:rPr>
          <w:rFonts w:ascii="Arial" w:hAnsi="Arial" w:cs="Arial"/>
        </w:rPr>
        <w:t xml:space="preserve"> format of the output files </w:t>
      </w:r>
      <w:r w:rsidR="00882F1C">
        <w:rPr>
          <w:rFonts w:ascii="Arial" w:hAnsi="Arial" w:cs="Arial"/>
        </w:rPr>
        <w:t>is</w:t>
      </w:r>
      <w:r w:rsidR="003B2FF0">
        <w:rPr>
          <w:rFonts w:ascii="Arial" w:hAnsi="Arial" w:cs="Arial"/>
        </w:rPr>
        <w:t xml:space="preserve"> the following:</w:t>
      </w:r>
    </w:p>
    <w:p w14:paraId="259A7DF1" w14:textId="0E1D2CC2" w:rsidR="00CA2C7E" w:rsidRDefault="00CA2C7E" w:rsidP="00CA2C7E">
      <w:pPr>
        <w:pStyle w:val="Caption"/>
        <w:keepNext/>
        <w:jc w:val="center"/>
      </w:pPr>
      <w:bookmarkStart w:id="225" w:name="_Ref35332256"/>
      <w:r>
        <w:t xml:space="preserve">Table </w:t>
      </w:r>
      <w:r>
        <w:fldChar w:fldCharType="begin"/>
      </w:r>
      <w:r>
        <w:instrText xml:space="preserve"> SEQ Table \* ARABIC </w:instrText>
      </w:r>
      <w:r>
        <w:fldChar w:fldCharType="separate"/>
      </w:r>
      <w:r w:rsidR="0032430D">
        <w:rPr>
          <w:noProof/>
        </w:rPr>
        <w:t>7</w:t>
      </w:r>
      <w:r>
        <w:fldChar w:fldCharType="end"/>
      </w:r>
      <w:bookmarkEnd w:id="225"/>
      <w:r>
        <w:t xml:space="preserve"> </w:t>
      </w:r>
      <w:proofErr w:type="gramStart"/>
      <w:r>
        <w:t>Post-processing</w:t>
      </w:r>
      <w:proofErr w:type="gramEnd"/>
      <w:r>
        <w:t xml:space="preserve"> script output - basic</w:t>
      </w:r>
    </w:p>
    <w:tbl>
      <w:tblPr>
        <w:tblStyle w:val="TableGrid"/>
        <w:tblW w:w="0" w:type="auto"/>
        <w:tblLook w:val="04A0" w:firstRow="1" w:lastRow="0" w:firstColumn="1" w:lastColumn="0" w:noHBand="0" w:noVBand="1"/>
      </w:tblPr>
      <w:tblGrid>
        <w:gridCol w:w="875"/>
        <w:gridCol w:w="4678"/>
        <w:gridCol w:w="5386"/>
        <w:gridCol w:w="3969"/>
      </w:tblGrid>
      <w:tr w:rsidR="002C51F2" w14:paraId="0383B82E" w14:textId="77777777" w:rsidTr="00CA2C7E">
        <w:tc>
          <w:tcPr>
            <w:tcW w:w="875" w:type="dxa"/>
            <w:shd w:val="clear" w:color="auto" w:fill="F2F2F2" w:themeFill="background1" w:themeFillShade="F2"/>
          </w:tcPr>
          <w:p w14:paraId="5005E87E" w14:textId="413674EF" w:rsidR="002C51F2" w:rsidRPr="00D604D4" w:rsidRDefault="002C51F2" w:rsidP="002C51F2">
            <w:pPr>
              <w:rPr>
                <w:rFonts w:ascii="Arial" w:hAnsi="Arial" w:cs="Arial"/>
                <w:b/>
                <w:bCs/>
                <w:sz w:val="16"/>
                <w:szCs w:val="22"/>
              </w:rPr>
            </w:pPr>
            <w:r w:rsidRPr="00D604D4">
              <w:rPr>
                <w:rFonts w:ascii="Arial" w:hAnsi="Arial" w:cs="Arial"/>
                <w:b/>
                <w:bCs/>
                <w:sz w:val="16"/>
                <w:szCs w:val="22"/>
              </w:rPr>
              <w:t>File</w:t>
            </w:r>
          </w:p>
        </w:tc>
        <w:tc>
          <w:tcPr>
            <w:tcW w:w="4678" w:type="dxa"/>
          </w:tcPr>
          <w:p w14:paraId="0DB50484" w14:textId="528F215D" w:rsidR="002C51F2" w:rsidRPr="00D604D4" w:rsidRDefault="002C51F2" w:rsidP="002C51F2">
            <w:pPr>
              <w:rPr>
                <w:rFonts w:ascii="Arial" w:hAnsi="Arial" w:cs="Arial"/>
                <w:b/>
                <w:bCs/>
                <w:sz w:val="16"/>
                <w:szCs w:val="22"/>
              </w:rPr>
            </w:pPr>
            <w:r w:rsidRPr="00D604D4">
              <w:rPr>
                <w:rFonts w:ascii="Arial" w:hAnsi="Arial" w:cs="Arial"/>
                <w:b/>
                <w:bCs/>
                <w:sz w:val="16"/>
                <w:szCs w:val="22"/>
              </w:rPr>
              <w:t>&lt;</w:t>
            </w:r>
            <w:proofErr w:type="spellStart"/>
            <w:r w:rsidRPr="00D604D4">
              <w:rPr>
                <w:rFonts w:ascii="Arial" w:hAnsi="Arial" w:cs="Arial"/>
                <w:b/>
                <w:bCs/>
                <w:sz w:val="16"/>
                <w:szCs w:val="22"/>
              </w:rPr>
              <w:t>spec_cov_file</w:t>
            </w:r>
            <w:proofErr w:type="spellEnd"/>
            <w:proofErr w:type="gramStart"/>
            <w:r w:rsidRPr="00D604D4">
              <w:rPr>
                <w:rFonts w:ascii="Arial" w:hAnsi="Arial" w:cs="Arial"/>
                <w:b/>
                <w:bCs/>
                <w:sz w:val="16"/>
                <w:szCs w:val="22"/>
              </w:rPr>
              <w:t>&gt;.req_vs_single_tc.csv</w:t>
            </w:r>
            <w:proofErr w:type="gramEnd"/>
          </w:p>
        </w:tc>
        <w:tc>
          <w:tcPr>
            <w:tcW w:w="5386" w:type="dxa"/>
          </w:tcPr>
          <w:p w14:paraId="16D7296A" w14:textId="03092920" w:rsidR="002C51F2" w:rsidRPr="00D604D4" w:rsidRDefault="002C51F2" w:rsidP="002C51F2">
            <w:pPr>
              <w:rPr>
                <w:rFonts w:ascii="Arial" w:hAnsi="Arial" w:cs="Arial"/>
                <w:b/>
                <w:bCs/>
                <w:sz w:val="16"/>
                <w:szCs w:val="22"/>
              </w:rPr>
            </w:pPr>
            <w:r w:rsidRPr="00D604D4">
              <w:rPr>
                <w:rFonts w:ascii="Arial" w:hAnsi="Arial" w:cs="Arial"/>
                <w:b/>
                <w:bCs/>
                <w:sz w:val="16"/>
                <w:szCs w:val="22"/>
              </w:rPr>
              <w:t>&lt;</w:t>
            </w:r>
            <w:proofErr w:type="spellStart"/>
            <w:r w:rsidRPr="00D604D4">
              <w:rPr>
                <w:rFonts w:ascii="Arial" w:hAnsi="Arial" w:cs="Arial"/>
                <w:b/>
                <w:bCs/>
                <w:sz w:val="16"/>
                <w:szCs w:val="22"/>
              </w:rPr>
              <w:t>spec_cov_file</w:t>
            </w:r>
            <w:proofErr w:type="spellEnd"/>
            <w:proofErr w:type="gramStart"/>
            <w:r w:rsidRPr="00D604D4">
              <w:rPr>
                <w:rFonts w:ascii="Arial" w:hAnsi="Arial" w:cs="Arial"/>
                <w:b/>
                <w:bCs/>
                <w:sz w:val="16"/>
                <w:szCs w:val="22"/>
              </w:rPr>
              <w:t>&gt;.req_vs_tcs</w:t>
            </w:r>
            <w:r>
              <w:rPr>
                <w:rFonts w:ascii="Arial" w:hAnsi="Arial" w:cs="Arial"/>
                <w:b/>
                <w:bCs/>
                <w:sz w:val="16"/>
                <w:szCs w:val="22"/>
              </w:rPr>
              <w:t>.csv</w:t>
            </w:r>
            <w:proofErr w:type="gramEnd"/>
          </w:p>
        </w:tc>
        <w:tc>
          <w:tcPr>
            <w:tcW w:w="3969" w:type="dxa"/>
          </w:tcPr>
          <w:p w14:paraId="747AEE27" w14:textId="157078CE" w:rsidR="002C51F2" w:rsidRPr="00D604D4" w:rsidRDefault="002C51F2" w:rsidP="002C51F2">
            <w:pPr>
              <w:rPr>
                <w:rFonts w:ascii="Arial" w:hAnsi="Arial" w:cs="Arial"/>
                <w:b/>
                <w:bCs/>
                <w:sz w:val="16"/>
                <w:szCs w:val="22"/>
              </w:rPr>
            </w:pPr>
            <w:r w:rsidRPr="00D604D4">
              <w:rPr>
                <w:rFonts w:ascii="Arial" w:hAnsi="Arial" w:cs="Arial"/>
                <w:b/>
                <w:bCs/>
                <w:sz w:val="16"/>
                <w:szCs w:val="22"/>
              </w:rPr>
              <w:t>&lt;</w:t>
            </w:r>
            <w:proofErr w:type="spellStart"/>
            <w:r w:rsidRPr="00D604D4">
              <w:rPr>
                <w:rFonts w:ascii="Arial" w:hAnsi="Arial" w:cs="Arial"/>
                <w:b/>
                <w:bCs/>
                <w:sz w:val="16"/>
                <w:szCs w:val="22"/>
              </w:rPr>
              <w:t>spec_cov_file</w:t>
            </w:r>
            <w:proofErr w:type="spellEnd"/>
            <w:proofErr w:type="gramStart"/>
            <w:r w:rsidRPr="00D604D4">
              <w:rPr>
                <w:rFonts w:ascii="Arial" w:hAnsi="Arial" w:cs="Arial"/>
                <w:b/>
                <w:bCs/>
                <w:sz w:val="16"/>
                <w:szCs w:val="22"/>
              </w:rPr>
              <w:t>&gt;.tc_vs_reqs.csv</w:t>
            </w:r>
            <w:proofErr w:type="gramEnd"/>
          </w:p>
        </w:tc>
      </w:tr>
      <w:tr w:rsidR="00F46313" w14:paraId="678AF488" w14:textId="77777777" w:rsidTr="00A425BB">
        <w:trPr>
          <w:trHeight w:val="1318"/>
        </w:trPr>
        <w:tc>
          <w:tcPr>
            <w:tcW w:w="875" w:type="dxa"/>
            <w:shd w:val="clear" w:color="auto" w:fill="F2F2F2" w:themeFill="background1" w:themeFillShade="F2"/>
          </w:tcPr>
          <w:p w14:paraId="6F3D652B" w14:textId="45C51579" w:rsidR="00F46313" w:rsidRPr="00D604D4" w:rsidRDefault="00F46313" w:rsidP="002C51F2">
            <w:pPr>
              <w:rPr>
                <w:rFonts w:ascii="Arial" w:hAnsi="Arial" w:cs="Arial"/>
                <w:b/>
                <w:bCs/>
                <w:sz w:val="16"/>
                <w:szCs w:val="22"/>
              </w:rPr>
            </w:pPr>
            <w:r w:rsidRPr="00D604D4">
              <w:rPr>
                <w:rFonts w:ascii="Arial" w:hAnsi="Arial" w:cs="Arial"/>
                <w:b/>
                <w:bCs/>
                <w:sz w:val="16"/>
                <w:szCs w:val="22"/>
              </w:rPr>
              <w:t>Example</w:t>
            </w:r>
          </w:p>
        </w:tc>
        <w:tc>
          <w:tcPr>
            <w:tcW w:w="4678" w:type="dxa"/>
          </w:tcPr>
          <w:p w14:paraId="4738B42C" w14:textId="4B4EDF49" w:rsidR="00F46313" w:rsidRPr="005061BB" w:rsidRDefault="00F46313" w:rsidP="002C51F2">
            <w:pPr>
              <w:rPr>
                <w:rFonts w:ascii="Arial" w:hAnsi="Arial" w:cs="Arial"/>
                <w:sz w:val="16"/>
                <w:szCs w:val="22"/>
              </w:rPr>
            </w:pPr>
            <w:r w:rsidRPr="005061BB">
              <w:rPr>
                <w:rFonts w:ascii="Arial" w:hAnsi="Arial" w:cs="Arial"/>
                <w:sz w:val="16"/>
                <w:szCs w:val="22"/>
              </w:rPr>
              <w:t>Requirement,</w:t>
            </w:r>
            <w:r w:rsidR="005061BB" w:rsidRPr="005061BB">
              <w:rPr>
                <w:rFonts w:ascii="Arial" w:hAnsi="Arial" w:cs="Arial"/>
                <w:sz w:val="16"/>
                <w:szCs w:val="22"/>
              </w:rPr>
              <w:t xml:space="preserve"> </w:t>
            </w:r>
            <w:r w:rsidRPr="005061BB">
              <w:rPr>
                <w:rFonts w:ascii="Arial" w:hAnsi="Arial" w:cs="Arial"/>
                <w:sz w:val="16"/>
                <w:szCs w:val="22"/>
              </w:rPr>
              <w:t>Testcase,</w:t>
            </w:r>
            <w:r w:rsidR="005061BB">
              <w:rPr>
                <w:rFonts w:ascii="Arial" w:hAnsi="Arial" w:cs="Arial"/>
                <w:sz w:val="16"/>
                <w:szCs w:val="22"/>
              </w:rPr>
              <w:t xml:space="preserve"> </w:t>
            </w:r>
            <w:r w:rsidRPr="005061BB">
              <w:rPr>
                <w:rFonts w:ascii="Arial" w:hAnsi="Arial" w:cs="Arial"/>
                <w:sz w:val="16"/>
                <w:szCs w:val="22"/>
              </w:rPr>
              <w:t>Compliance</w:t>
            </w:r>
          </w:p>
          <w:p w14:paraId="6564E495" w14:textId="77777777" w:rsidR="00F46313" w:rsidRPr="00D604D4" w:rsidRDefault="00F46313" w:rsidP="002C51F2">
            <w:pPr>
              <w:rPr>
                <w:rFonts w:ascii="Arial" w:hAnsi="Arial" w:cs="Arial"/>
                <w:sz w:val="16"/>
                <w:szCs w:val="22"/>
              </w:rPr>
            </w:pPr>
            <w:r w:rsidRPr="00D604D4">
              <w:rPr>
                <w:rFonts w:ascii="Arial" w:hAnsi="Arial" w:cs="Arial"/>
                <w:sz w:val="16"/>
                <w:szCs w:val="22"/>
              </w:rPr>
              <w:t>FPGA_REQ_1, T</w:t>
            </w:r>
            <w:r>
              <w:rPr>
                <w:rFonts w:ascii="Arial" w:hAnsi="Arial" w:cs="Arial"/>
                <w:sz w:val="16"/>
                <w:szCs w:val="22"/>
              </w:rPr>
              <w:t>C</w:t>
            </w:r>
            <w:r w:rsidRPr="00D604D4">
              <w:rPr>
                <w:rFonts w:ascii="Arial" w:hAnsi="Arial" w:cs="Arial"/>
                <w:sz w:val="16"/>
                <w:szCs w:val="22"/>
              </w:rPr>
              <w:t>_UART_1, COMPLIANT</w:t>
            </w:r>
          </w:p>
          <w:p w14:paraId="6AA217D8" w14:textId="77777777" w:rsidR="00F46313" w:rsidRDefault="00F46313" w:rsidP="002C51F2">
            <w:pPr>
              <w:rPr>
                <w:rFonts w:ascii="Arial" w:hAnsi="Arial" w:cs="Arial"/>
                <w:sz w:val="16"/>
                <w:szCs w:val="22"/>
              </w:rPr>
            </w:pPr>
            <w:r w:rsidRPr="00D604D4">
              <w:rPr>
                <w:rFonts w:ascii="Arial" w:hAnsi="Arial" w:cs="Arial"/>
                <w:sz w:val="16"/>
                <w:szCs w:val="22"/>
              </w:rPr>
              <w:t>FPGA_REQ_2, T</w:t>
            </w:r>
            <w:r>
              <w:rPr>
                <w:rFonts w:ascii="Arial" w:hAnsi="Arial" w:cs="Arial"/>
                <w:sz w:val="16"/>
                <w:szCs w:val="22"/>
              </w:rPr>
              <w:t>C</w:t>
            </w:r>
            <w:r w:rsidRPr="00D604D4">
              <w:rPr>
                <w:rFonts w:ascii="Arial" w:hAnsi="Arial" w:cs="Arial"/>
                <w:sz w:val="16"/>
                <w:szCs w:val="22"/>
              </w:rPr>
              <w:t>_UART_1, COMPLIANT</w:t>
            </w:r>
          </w:p>
          <w:p w14:paraId="6779B300" w14:textId="77777777" w:rsidR="00F46313" w:rsidRDefault="00F46313" w:rsidP="002C51F2">
            <w:pPr>
              <w:rPr>
                <w:rFonts w:ascii="Arial" w:hAnsi="Arial" w:cs="Arial"/>
                <w:sz w:val="16"/>
                <w:szCs w:val="22"/>
              </w:rPr>
            </w:pPr>
            <w:r w:rsidRPr="00D604D4">
              <w:rPr>
                <w:rFonts w:ascii="Arial" w:hAnsi="Arial" w:cs="Arial"/>
                <w:sz w:val="16"/>
                <w:szCs w:val="22"/>
              </w:rPr>
              <w:t>FPGA_REQ_2, T</w:t>
            </w:r>
            <w:r>
              <w:rPr>
                <w:rFonts w:ascii="Arial" w:hAnsi="Arial" w:cs="Arial"/>
                <w:sz w:val="16"/>
                <w:szCs w:val="22"/>
              </w:rPr>
              <w:t>C</w:t>
            </w:r>
            <w:r w:rsidRPr="00D604D4">
              <w:rPr>
                <w:rFonts w:ascii="Arial" w:hAnsi="Arial" w:cs="Arial"/>
                <w:sz w:val="16"/>
                <w:szCs w:val="22"/>
              </w:rPr>
              <w:t>_UART_</w:t>
            </w:r>
            <w:r>
              <w:rPr>
                <w:rFonts w:ascii="Arial" w:hAnsi="Arial" w:cs="Arial"/>
                <w:sz w:val="16"/>
                <w:szCs w:val="22"/>
              </w:rPr>
              <w:t>2</w:t>
            </w:r>
            <w:r w:rsidRPr="00D604D4">
              <w:rPr>
                <w:rFonts w:ascii="Arial" w:hAnsi="Arial" w:cs="Arial"/>
                <w:sz w:val="16"/>
                <w:szCs w:val="22"/>
              </w:rPr>
              <w:t>, COMPLIANT</w:t>
            </w:r>
          </w:p>
          <w:p w14:paraId="42D4F8AB" w14:textId="77777777" w:rsidR="00F46313" w:rsidRDefault="00F46313" w:rsidP="002D5CCD">
            <w:pPr>
              <w:rPr>
                <w:rFonts w:ascii="Arial" w:hAnsi="Arial" w:cs="Arial"/>
                <w:sz w:val="16"/>
                <w:szCs w:val="22"/>
              </w:rPr>
            </w:pPr>
            <w:r w:rsidRPr="00D604D4">
              <w:rPr>
                <w:rFonts w:ascii="Arial" w:hAnsi="Arial" w:cs="Arial"/>
                <w:sz w:val="16"/>
                <w:szCs w:val="22"/>
              </w:rPr>
              <w:t>FPGA_REQ_</w:t>
            </w:r>
            <w:r>
              <w:rPr>
                <w:rFonts w:ascii="Arial" w:hAnsi="Arial" w:cs="Arial"/>
                <w:sz w:val="16"/>
                <w:szCs w:val="22"/>
              </w:rPr>
              <w:t>3</w:t>
            </w:r>
            <w:proofErr w:type="gramStart"/>
            <w:r w:rsidRPr="00D604D4">
              <w:rPr>
                <w:rFonts w:ascii="Arial" w:hAnsi="Arial" w:cs="Arial"/>
                <w:sz w:val="16"/>
                <w:szCs w:val="22"/>
              </w:rPr>
              <w:t>, ,</w:t>
            </w:r>
            <w:proofErr w:type="gramEnd"/>
            <w:r w:rsidRPr="00D604D4">
              <w:rPr>
                <w:rFonts w:ascii="Arial" w:hAnsi="Arial" w:cs="Arial"/>
                <w:sz w:val="16"/>
                <w:szCs w:val="22"/>
              </w:rPr>
              <w:t xml:space="preserve"> </w:t>
            </w:r>
            <w:r>
              <w:rPr>
                <w:rFonts w:ascii="Arial" w:hAnsi="Arial" w:cs="Arial"/>
                <w:sz w:val="16"/>
                <w:szCs w:val="22"/>
              </w:rPr>
              <w:t>NOT_TESTED</w:t>
            </w:r>
          </w:p>
          <w:p w14:paraId="7F5480A6" w14:textId="77777777" w:rsidR="00F46313" w:rsidRPr="002D5CCD" w:rsidRDefault="00F46313" w:rsidP="00CA2C7E">
            <w:pPr>
              <w:rPr>
                <w:rFonts w:ascii="Arial" w:hAnsi="Arial" w:cs="Arial"/>
                <w:sz w:val="16"/>
                <w:szCs w:val="16"/>
              </w:rPr>
            </w:pPr>
            <w:r w:rsidRPr="002D5CCD">
              <w:rPr>
                <w:rFonts w:ascii="Arial" w:hAnsi="Arial" w:cs="Arial"/>
                <w:sz w:val="16"/>
                <w:szCs w:val="16"/>
              </w:rPr>
              <w:t>FPGA_REQ_</w:t>
            </w:r>
            <w:r>
              <w:rPr>
                <w:rFonts w:ascii="Arial" w:hAnsi="Arial" w:cs="Arial"/>
                <w:sz w:val="16"/>
                <w:szCs w:val="16"/>
              </w:rPr>
              <w:t>4</w:t>
            </w:r>
            <w:proofErr w:type="gramStart"/>
            <w:r w:rsidRPr="002D5CCD">
              <w:rPr>
                <w:rFonts w:ascii="Arial" w:hAnsi="Arial" w:cs="Arial"/>
                <w:sz w:val="16"/>
                <w:szCs w:val="16"/>
              </w:rPr>
              <w:t>, ,</w:t>
            </w:r>
            <w:proofErr w:type="gramEnd"/>
            <w:r w:rsidRPr="002D5CCD">
              <w:rPr>
                <w:rFonts w:ascii="Arial" w:hAnsi="Arial" w:cs="Arial"/>
                <w:sz w:val="16"/>
                <w:szCs w:val="16"/>
              </w:rPr>
              <w:t xml:space="preserve"> NOT_TESTED</w:t>
            </w:r>
          </w:p>
          <w:p w14:paraId="215F261F" w14:textId="175F2C79" w:rsidR="00F46313" w:rsidRPr="00D604D4" w:rsidRDefault="00F46313" w:rsidP="002D5CCD">
            <w:pPr>
              <w:rPr>
                <w:rFonts w:ascii="Arial" w:hAnsi="Arial" w:cs="Arial"/>
                <w:i/>
                <w:iCs/>
                <w:sz w:val="16"/>
                <w:szCs w:val="22"/>
              </w:rPr>
            </w:pPr>
          </w:p>
        </w:tc>
        <w:tc>
          <w:tcPr>
            <w:tcW w:w="5386" w:type="dxa"/>
          </w:tcPr>
          <w:p w14:paraId="15AC71B7" w14:textId="25CB2A72" w:rsidR="00F46313" w:rsidRPr="005061BB" w:rsidRDefault="00F46313" w:rsidP="002C51F2">
            <w:pPr>
              <w:rPr>
                <w:rFonts w:ascii="Arial" w:hAnsi="Arial" w:cs="Arial"/>
                <w:sz w:val="16"/>
                <w:szCs w:val="22"/>
              </w:rPr>
            </w:pPr>
            <w:r w:rsidRPr="005061BB">
              <w:rPr>
                <w:rFonts w:ascii="Arial" w:hAnsi="Arial" w:cs="Arial"/>
                <w:sz w:val="16"/>
                <w:szCs w:val="22"/>
              </w:rPr>
              <w:t>Requirement, Testcase(s</w:t>
            </w:r>
            <w:r w:rsidR="005061BB" w:rsidRPr="005061BB">
              <w:rPr>
                <w:rFonts w:ascii="Arial" w:hAnsi="Arial" w:cs="Arial"/>
                <w:sz w:val="16"/>
                <w:szCs w:val="22"/>
              </w:rPr>
              <w:t>)</w:t>
            </w:r>
            <w:r w:rsidRPr="005061BB">
              <w:rPr>
                <w:rFonts w:ascii="Arial" w:hAnsi="Arial" w:cs="Arial"/>
                <w:sz w:val="16"/>
                <w:szCs w:val="22"/>
              </w:rPr>
              <w:t>, Compliance</w:t>
            </w:r>
          </w:p>
          <w:p w14:paraId="139338CC" w14:textId="77777777" w:rsidR="00F46313" w:rsidRDefault="00F46313" w:rsidP="002C51F2">
            <w:pPr>
              <w:rPr>
                <w:rFonts w:ascii="Arial" w:hAnsi="Arial" w:cs="Arial"/>
                <w:sz w:val="16"/>
                <w:szCs w:val="22"/>
              </w:rPr>
            </w:pPr>
            <w:r w:rsidRPr="00D604D4">
              <w:rPr>
                <w:rFonts w:ascii="Arial" w:hAnsi="Arial" w:cs="Arial"/>
                <w:sz w:val="16"/>
                <w:szCs w:val="22"/>
              </w:rPr>
              <w:t>FPGA_REQ_1, T</w:t>
            </w:r>
            <w:r>
              <w:rPr>
                <w:rFonts w:ascii="Arial" w:hAnsi="Arial" w:cs="Arial"/>
                <w:sz w:val="16"/>
                <w:szCs w:val="22"/>
              </w:rPr>
              <w:t>C</w:t>
            </w:r>
            <w:r w:rsidRPr="00D604D4">
              <w:rPr>
                <w:rFonts w:ascii="Arial" w:hAnsi="Arial" w:cs="Arial"/>
                <w:sz w:val="16"/>
                <w:szCs w:val="22"/>
              </w:rPr>
              <w:t>_UART_1, COMPLIANT</w:t>
            </w:r>
          </w:p>
          <w:p w14:paraId="11F6B03F" w14:textId="77777777" w:rsidR="00F46313" w:rsidRDefault="00F46313" w:rsidP="002C51F2">
            <w:pPr>
              <w:rPr>
                <w:rFonts w:ascii="Arial" w:hAnsi="Arial" w:cs="Arial"/>
                <w:sz w:val="16"/>
                <w:szCs w:val="22"/>
              </w:rPr>
            </w:pPr>
            <w:r w:rsidRPr="00D604D4">
              <w:rPr>
                <w:rFonts w:ascii="Arial" w:hAnsi="Arial" w:cs="Arial"/>
                <w:sz w:val="16"/>
                <w:szCs w:val="22"/>
              </w:rPr>
              <w:t>FPGA_REQ_</w:t>
            </w:r>
            <w:r>
              <w:rPr>
                <w:rFonts w:ascii="Arial" w:hAnsi="Arial" w:cs="Arial"/>
                <w:sz w:val="16"/>
                <w:szCs w:val="22"/>
              </w:rPr>
              <w:t>2</w:t>
            </w:r>
            <w:r w:rsidRPr="00D604D4">
              <w:rPr>
                <w:rFonts w:ascii="Arial" w:hAnsi="Arial" w:cs="Arial"/>
                <w:sz w:val="16"/>
                <w:szCs w:val="22"/>
              </w:rPr>
              <w:t>, T</w:t>
            </w:r>
            <w:r>
              <w:rPr>
                <w:rFonts w:ascii="Arial" w:hAnsi="Arial" w:cs="Arial"/>
                <w:sz w:val="16"/>
                <w:szCs w:val="22"/>
              </w:rPr>
              <w:t>C</w:t>
            </w:r>
            <w:r w:rsidRPr="00D604D4">
              <w:rPr>
                <w:rFonts w:ascii="Arial" w:hAnsi="Arial" w:cs="Arial"/>
                <w:sz w:val="16"/>
                <w:szCs w:val="22"/>
              </w:rPr>
              <w:t>_UART_1</w:t>
            </w:r>
            <w:r>
              <w:rPr>
                <w:rFonts w:ascii="Arial" w:hAnsi="Arial" w:cs="Arial"/>
                <w:sz w:val="16"/>
                <w:szCs w:val="22"/>
              </w:rPr>
              <w:t xml:space="preserve"> TC_UART_2</w:t>
            </w:r>
            <w:r w:rsidRPr="00D604D4">
              <w:rPr>
                <w:rFonts w:ascii="Arial" w:hAnsi="Arial" w:cs="Arial"/>
                <w:sz w:val="16"/>
                <w:szCs w:val="22"/>
              </w:rPr>
              <w:t>, COMPLIANT</w:t>
            </w:r>
          </w:p>
          <w:p w14:paraId="3FD414F6" w14:textId="77777777" w:rsidR="00F46313" w:rsidRDefault="00F46313" w:rsidP="002C51F2">
            <w:pPr>
              <w:rPr>
                <w:rFonts w:ascii="Arial" w:hAnsi="Arial" w:cs="Arial"/>
                <w:sz w:val="16"/>
                <w:szCs w:val="22"/>
              </w:rPr>
            </w:pPr>
            <w:r w:rsidRPr="00D604D4">
              <w:rPr>
                <w:rFonts w:ascii="Arial" w:hAnsi="Arial" w:cs="Arial"/>
                <w:sz w:val="16"/>
                <w:szCs w:val="22"/>
              </w:rPr>
              <w:t>FPGA_REQ_</w:t>
            </w:r>
            <w:r>
              <w:rPr>
                <w:rFonts w:ascii="Arial" w:hAnsi="Arial" w:cs="Arial"/>
                <w:sz w:val="16"/>
                <w:szCs w:val="22"/>
              </w:rPr>
              <w:t>3</w:t>
            </w:r>
            <w:proofErr w:type="gramStart"/>
            <w:r w:rsidRPr="00D604D4">
              <w:rPr>
                <w:rFonts w:ascii="Arial" w:hAnsi="Arial" w:cs="Arial"/>
                <w:sz w:val="16"/>
                <w:szCs w:val="22"/>
              </w:rPr>
              <w:t>, ,</w:t>
            </w:r>
            <w:proofErr w:type="gramEnd"/>
            <w:r w:rsidRPr="00D604D4">
              <w:rPr>
                <w:rFonts w:ascii="Arial" w:hAnsi="Arial" w:cs="Arial"/>
                <w:sz w:val="16"/>
                <w:szCs w:val="22"/>
              </w:rPr>
              <w:t xml:space="preserve"> </w:t>
            </w:r>
            <w:r>
              <w:rPr>
                <w:rFonts w:ascii="Arial" w:hAnsi="Arial" w:cs="Arial"/>
                <w:sz w:val="16"/>
                <w:szCs w:val="22"/>
              </w:rPr>
              <w:t>NOT_TESTED</w:t>
            </w:r>
          </w:p>
          <w:p w14:paraId="4635046C" w14:textId="77777777" w:rsidR="00F46313" w:rsidRPr="002D5CCD" w:rsidRDefault="00F46313" w:rsidP="00CA2C7E">
            <w:pPr>
              <w:rPr>
                <w:rFonts w:ascii="Arial" w:hAnsi="Arial" w:cs="Arial"/>
                <w:sz w:val="16"/>
                <w:szCs w:val="16"/>
              </w:rPr>
            </w:pPr>
            <w:r w:rsidRPr="002D5CCD">
              <w:rPr>
                <w:rFonts w:ascii="Arial" w:hAnsi="Arial" w:cs="Arial"/>
                <w:sz w:val="16"/>
                <w:szCs w:val="16"/>
              </w:rPr>
              <w:t>FPGA_REQ_</w:t>
            </w:r>
            <w:r>
              <w:rPr>
                <w:rFonts w:ascii="Arial" w:hAnsi="Arial" w:cs="Arial"/>
                <w:sz w:val="16"/>
                <w:szCs w:val="16"/>
              </w:rPr>
              <w:t>4</w:t>
            </w:r>
            <w:proofErr w:type="gramStart"/>
            <w:r w:rsidRPr="002D5CCD">
              <w:rPr>
                <w:rFonts w:ascii="Arial" w:hAnsi="Arial" w:cs="Arial"/>
                <w:sz w:val="16"/>
                <w:szCs w:val="16"/>
              </w:rPr>
              <w:t>, ,</w:t>
            </w:r>
            <w:proofErr w:type="gramEnd"/>
            <w:r w:rsidRPr="002D5CCD">
              <w:rPr>
                <w:rFonts w:ascii="Arial" w:hAnsi="Arial" w:cs="Arial"/>
                <w:sz w:val="16"/>
                <w:szCs w:val="16"/>
              </w:rPr>
              <w:t xml:space="preserve"> NOT_TESTED</w:t>
            </w:r>
          </w:p>
          <w:p w14:paraId="1564DF00" w14:textId="67D697E6" w:rsidR="00F46313" w:rsidRPr="00D604D4" w:rsidRDefault="00F46313" w:rsidP="002C51F2">
            <w:pPr>
              <w:rPr>
                <w:rFonts w:ascii="Arial" w:hAnsi="Arial" w:cs="Arial"/>
                <w:i/>
                <w:iCs/>
                <w:sz w:val="16"/>
                <w:szCs w:val="22"/>
              </w:rPr>
            </w:pPr>
          </w:p>
        </w:tc>
        <w:tc>
          <w:tcPr>
            <w:tcW w:w="3969" w:type="dxa"/>
          </w:tcPr>
          <w:p w14:paraId="147AA87F" w14:textId="56B49BCA" w:rsidR="00F46313" w:rsidRPr="005061BB" w:rsidRDefault="00F46313" w:rsidP="002C51F2">
            <w:pPr>
              <w:rPr>
                <w:rFonts w:ascii="Arial" w:hAnsi="Arial" w:cs="Arial"/>
                <w:sz w:val="16"/>
                <w:szCs w:val="22"/>
              </w:rPr>
            </w:pPr>
            <w:r w:rsidRPr="005061BB">
              <w:rPr>
                <w:rFonts w:ascii="Arial" w:hAnsi="Arial" w:cs="Arial"/>
                <w:sz w:val="16"/>
                <w:szCs w:val="22"/>
              </w:rPr>
              <w:t>Testcase,</w:t>
            </w:r>
            <w:r w:rsidR="005061BB" w:rsidRPr="005061BB">
              <w:rPr>
                <w:rFonts w:ascii="Arial" w:hAnsi="Arial" w:cs="Arial"/>
                <w:sz w:val="16"/>
                <w:szCs w:val="22"/>
              </w:rPr>
              <w:t xml:space="preserve"> </w:t>
            </w:r>
            <w:r w:rsidRPr="005061BB">
              <w:rPr>
                <w:rFonts w:ascii="Arial" w:hAnsi="Arial" w:cs="Arial"/>
                <w:sz w:val="16"/>
                <w:szCs w:val="22"/>
              </w:rPr>
              <w:t>Requirement(s),</w:t>
            </w:r>
            <w:r w:rsidR="005061BB" w:rsidRPr="005061BB">
              <w:rPr>
                <w:rFonts w:ascii="Arial" w:hAnsi="Arial" w:cs="Arial"/>
                <w:sz w:val="16"/>
                <w:szCs w:val="22"/>
              </w:rPr>
              <w:t xml:space="preserve"> </w:t>
            </w:r>
            <w:r w:rsidRPr="005061BB">
              <w:rPr>
                <w:rFonts w:ascii="Arial" w:hAnsi="Arial" w:cs="Arial"/>
                <w:sz w:val="16"/>
                <w:szCs w:val="22"/>
              </w:rPr>
              <w:t>Result</w:t>
            </w:r>
          </w:p>
          <w:p w14:paraId="409EC496" w14:textId="77777777" w:rsidR="00F46313" w:rsidRDefault="00F46313" w:rsidP="002C51F2">
            <w:pPr>
              <w:rPr>
                <w:rFonts w:ascii="Arial" w:hAnsi="Arial" w:cs="Arial"/>
                <w:sz w:val="16"/>
                <w:szCs w:val="22"/>
              </w:rPr>
            </w:pPr>
            <w:r w:rsidRPr="00D604D4">
              <w:rPr>
                <w:rFonts w:ascii="Arial" w:hAnsi="Arial" w:cs="Arial"/>
                <w:sz w:val="16"/>
                <w:szCs w:val="22"/>
              </w:rPr>
              <w:t>T</w:t>
            </w:r>
            <w:r>
              <w:rPr>
                <w:rFonts w:ascii="Arial" w:hAnsi="Arial" w:cs="Arial"/>
                <w:sz w:val="16"/>
                <w:szCs w:val="22"/>
              </w:rPr>
              <w:t>C</w:t>
            </w:r>
            <w:r w:rsidRPr="00D604D4">
              <w:rPr>
                <w:rFonts w:ascii="Arial" w:hAnsi="Arial" w:cs="Arial"/>
                <w:sz w:val="16"/>
                <w:szCs w:val="22"/>
              </w:rPr>
              <w:t>_UART_1, FPGA_REQ_1</w:t>
            </w:r>
            <w:r>
              <w:rPr>
                <w:rFonts w:ascii="Arial" w:hAnsi="Arial" w:cs="Arial"/>
                <w:sz w:val="16"/>
                <w:szCs w:val="22"/>
              </w:rPr>
              <w:t xml:space="preserve"> FPGA_REQ_2,</w:t>
            </w:r>
            <w:r w:rsidRPr="00D604D4">
              <w:rPr>
                <w:rFonts w:ascii="Arial" w:hAnsi="Arial" w:cs="Arial"/>
                <w:sz w:val="16"/>
                <w:szCs w:val="22"/>
              </w:rPr>
              <w:t xml:space="preserve"> PASS</w:t>
            </w:r>
          </w:p>
          <w:p w14:paraId="25E88E07" w14:textId="77777777" w:rsidR="00F46313" w:rsidRDefault="00F46313" w:rsidP="002C51F2">
            <w:pPr>
              <w:rPr>
                <w:rFonts w:ascii="Arial" w:hAnsi="Arial" w:cs="Arial"/>
                <w:sz w:val="16"/>
                <w:szCs w:val="22"/>
              </w:rPr>
            </w:pPr>
            <w:r w:rsidRPr="00D604D4">
              <w:rPr>
                <w:rFonts w:ascii="Arial" w:hAnsi="Arial" w:cs="Arial"/>
                <w:sz w:val="16"/>
                <w:szCs w:val="22"/>
              </w:rPr>
              <w:t>T</w:t>
            </w:r>
            <w:r>
              <w:rPr>
                <w:rFonts w:ascii="Arial" w:hAnsi="Arial" w:cs="Arial"/>
                <w:sz w:val="16"/>
                <w:szCs w:val="22"/>
              </w:rPr>
              <w:t>C</w:t>
            </w:r>
            <w:r w:rsidRPr="00D604D4">
              <w:rPr>
                <w:rFonts w:ascii="Arial" w:hAnsi="Arial" w:cs="Arial"/>
                <w:sz w:val="16"/>
                <w:szCs w:val="22"/>
              </w:rPr>
              <w:t>_UART_</w:t>
            </w:r>
            <w:r>
              <w:rPr>
                <w:rFonts w:ascii="Arial" w:hAnsi="Arial" w:cs="Arial"/>
                <w:sz w:val="16"/>
                <w:szCs w:val="22"/>
              </w:rPr>
              <w:t>2</w:t>
            </w:r>
            <w:r w:rsidRPr="00D604D4">
              <w:rPr>
                <w:rFonts w:ascii="Arial" w:hAnsi="Arial" w:cs="Arial"/>
                <w:sz w:val="16"/>
                <w:szCs w:val="22"/>
              </w:rPr>
              <w:t>, FPGA_REQ_</w:t>
            </w:r>
            <w:r>
              <w:rPr>
                <w:rFonts w:ascii="Arial" w:hAnsi="Arial" w:cs="Arial"/>
                <w:sz w:val="16"/>
                <w:szCs w:val="22"/>
              </w:rPr>
              <w:t>2</w:t>
            </w:r>
            <w:r w:rsidRPr="00D604D4">
              <w:rPr>
                <w:rFonts w:ascii="Arial" w:hAnsi="Arial" w:cs="Arial"/>
                <w:sz w:val="16"/>
                <w:szCs w:val="22"/>
              </w:rPr>
              <w:t>, PASS</w:t>
            </w:r>
          </w:p>
          <w:p w14:paraId="5A4644B5" w14:textId="659D6CB8" w:rsidR="00F46313" w:rsidRPr="00D604D4" w:rsidRDefault="00F46313" w:rsidP="002C51F2">
            <w:pPr>
              <w:rPr>
                <w:rFonts w:ascii="Arial" w:hAnsi="Arial" w:cs="Arial"/>
                <w:i/>
                <w:iCs/>
                <w:sz w:val="16"/>
                <w:szCs w:val="22"/>
              </w:rPr>
            </w:pPr>
            <w:r w:rsidRPr="00D604D4">
              <w:rPr>
                <w:rFonts w:ascii="Arial" w:hAnsi="Arial" w:cs="Arial"/>
                <w:sz w:val="16"/>
                <w:szCs w:val="22"/>
              </w:rPr>
              <w:t>T</w:t>
            </w:r>
            <w:r>
              <w:rPr>
                <w:rFonts w:ascii="Arial" w:hAnsi="Arial" w:cs="Arial"/>
                <w:sz w:val="16"/>
                <w:szCs w:val="22"/>
              </w:rPr>
              <w:t>C</w:t>
            </w:r>
            <w:r w:rsidRPr="00D604D4">
              <w:rPr>
                <w:rFonts w:ascii="Arial" w:hAnsi="Arial" w:cs="Arial"/>
                <w:sz w:val="16"/>
                <w:szCs w:val="22"/>
              </w:rPr>
              <w:t>_UART_</w:t>
            </w:r>
            <w:r>
              <w:rPr>
                <w:rFonts w:ascii="Arial" w:hAnsi="Arial" w:cs="Arial"/>
                <w:sz w:val="16"/>
                <w:szCs w:val="22"/>
              </w:rPr>
              <w:t>5</w:t>
            </w:r>
            <w:proofErr w:type="gramStart"/>
            <w:r w:rsidRPr="00D604D4">
              <w:rPr>
                <w:rFonts w:ascii="Arial" w:hAnsi="Arial" w:cs="Arial"/>
                <w:sz w:val="16"/>
                <w:szCs w:val="22"/>
              </w:rPr>
              <w:t>, ,</w:t>
            </w:r>
            <w:proofErr w:type="gramEnd"/>
            <w:r w:rsidRPr="00D604D4">
              <w:rPr>
                <w:rFonts w:ascii="Arial" w:hAnsi="Arial" w:cs="Arial"/>
                <w:sz w:val="16"/>
                <w:szCs w:val="22"/>
              </w:rPr>
              <w:t xml:space="preserve"> </w:t>
            </w:r>
            <w:r>
              <w:rPr>
                <w:rFonts w:ascii="Arial" w:hAnsi="Arial" w:cs="Arial"/>
                <w:sz w:val="16"/>
                <w:szCs w:val="22"/>
              </w:rPr>
              <w:t>NOT_EXECUTED</w:t>
            </w:r>
          </w:p>
        </w:tc>
      </w:tr>
    </w:tbl>
    <w:p w14:paraId="5C147EAC" w14:textId="3D14725F" w:rsidR="003B2FF0" w:rsidRDefault="003B2FF0" w:rsidP="00D563C5">
      <w:pPr>
        <w:rPr>
          <w:ins w:id="226" w:author="Author"/>
          <w:rFonts w:ascii="Arial" w:hAnsi="Arial" w:cs="Arial"/>
          <w:lang w:val="en-US"/>
        </w:rPr>
      </w:pPr>
    </w:p>
    <w:tbl>
      <w:tblPr>
        <w:tblStyle w:val="TableGrid"/>
        <w:tblW w:w="0" w:type="auto"/>
        <w:tblLook w:val="04A0" w:firstRow="1" w:lastRow="0" w:firstColumn="1" w:lastColumn="0" w:noHBand="0" w:noVBand="1"/>
      </w:tblPr>
      <w:tblGrid>
        <w:gridCol w:w="875"/>
        <w:gridCol w:w="6950"/>
        <w:gridCol w:w="7083"/>
      </w:tblGrid>
      <w:tr w:rsidR="001517CF" w:rsidRPr="00D604D4" w14:paraId="38002F81" w14:textId="77777777" w:rsidTr="00F578A7">
        <w:trPr>
          <w:ins w:id="227" w:author="Author"/>
        </w:trPr>
        <w:tc>
          <w:tcPr>
            <w:tcW w:w="875" w:type="dxa"/>
            <w:shd w:val="clear" w:color="auto" w:fill="F2F2F2" w:themeFill="background1" w:themeFillShade="F2"/>
          </w:tcPr>
          <w:p w14:paraId="21AD781C" w14:textId="77777777" w:rsidR="001517CF" w:rsidRPr="00D604D4" w:rsidRDefault="001517CF" w:rsidP="00F578A7">
            <w:pPr>
              <w:rPr>
                <w:ins w:id="228" w:author="Author"/>
                <w:rFonts w:ascii="Arial" w:hAnsi="Arial" w:cs="Arial"/>
                <w:b/>
                <w:bCs/>
                <w:sz w:val="16"/>
                <w:szCs w:val="22"/>
              </w:rPr>
            </w:pPr>
            <w:ins w:id="229" w:author="Author">
              <w:r w:rsidRPr="00D604D4">
                <w:rPr>
                  <w:rFonts w:ascii="Arial" w:hAnsi="Arial" w:cs="Arial"/>
                  <w:b/>
                  <w:bCs/>
                  <w:sz w:val="16"/>
                  <w:szCs w:val="22"/>
                </w:rPr>
                <w:t>File</w:t>
              </w:r>
            </w:ins>
          </w:p>
        </w:tc>
        <w:tc>
          <w:tcPr>
            <w:tcW w:w="6950" w:type="dxa"/>
          </w:tcPr>
          <w:p w14:paraId="16E5982D" w14:textId="77777777" w:rsidR="001517CF" w:rsidRPr="00D604D4" w:rsidRDefault="001517CF" w:rsidP="00F578A7">
            <w:pPr>
              <w:rPr>
                <w:ins w:id="230" w:author="Author"/>
                <w:rFonts w:ascii="Arial" w:hAnsi="Arial" w:cs="Arial"/>
                <w:b/>
                <w:bCs/>
                <w:sz w:val="16"/>
                <w:szCs w:val="22"/>
              </w:rPr>
            </w:pPr>
            <w:ins w:id="231" w:author="Author">
              <w:r w:rsidRPr="00D604D4">
                <w:rPr>
                  <w:rFonts w:ascii="Arial" w:hAnsi="Arial" w:cs="Arial"/>
                  <w:b/>
                  <w:bCs/>
                  <w:sz w:val="16"/>
                  <w:szCs w:val="22"/>
                </w:rPr>
                <w:t>&lt;</w:t>
              </w:r>
              <w:proofErr w:type="spellStart"/>
              <w:r w:rsidRPr="00D604D4">
                <w:rPr>
                  <w:rFonts w:ascii="Arial" w:hAnsi="Arial" w:cs="Arial"/>
                  <w:b/>
                  <w:bCs/>
                  <w:sz w:val="16"/>
                  <w:szCs w:val="22"/>
                </w:rPr>
                <w:t>spec_cov_file</w:t>
              </w:r>
              <w:proofErr w:type="spellEnd"/>
              <w:proofErr w:type="gramStart"/>
              <w:r w:rsidRPr="00D604D4">
                <w:rPr>
                  <w:rFonts w:ascii="Arial" w:hAnsi="Arial" w:cs="Arial"/>
                  <w:b/>
                  <w:bCs/>
                  <w:sz w:val="16"/>
                  <w:szCs w:val="22"/>
                </w:rPr>
                <w:t>&gt;.</w:t>
              </w:r>
              <w:r>
                <w:rPr>
                  <w:rFonts w:ascii="Arial" w:hAnsi="Arial" w:cs="Arial"/>
                  <w:b/>
                  <w:bCs/>
                  <w:sz w:val="16"/>
                  <w:szCs w:val="22"/>
                </w:rPr>
                <w:t>single_</w:t>
              </w:r>
              <w:r w:rsidRPr="00D604D4">
                <w:rPr>
                  <w:rFonts w:ascii="Arial" w:hAnsi="Arial" w:cs="Arial"/>
                  <w:b/>
                  <w:bCs/>
                  <w:sz w:val="16"/>
                  <w:szCs w:val="22"/>
                </w:rPr>
                <w:t>req_vs_single_tc.csv</w:t>
              </w:r>
              <w:proofErr w:type="gramEnd"/>
            </w:ins>
          </w:p>
        </w:tc>
        <w:tc>
          <w:tcPr>
            <w:tcW w:w="7083" w:type="dxa"/>
          </w:tcPr>
          <w:p w14:paraId="010BAD33" w14:textId="77777777" w:rsidR="001517CF" w:rsidRPr="00D604D4" w:rsidRDefault="001517CF" w:rsidP="00F578A7">
            <w:pPr>
              <w:rPr>
                <w:ins w:id="232" w:author="Author"/>
                <w:rFonts w:ascii="Arial" w:hAnsi="Arial" w:cs="Arial"/>
                <w:b/>
                <w:bCs/>
                <w:sz w:val="16"/>
                <w:szCs w:val="22"/>
              </w:rPr>
            </w:pPr>
            <w:ins w:id="233" w:author="Author">
              <w:r w:rsidRPr="00D604D4">
                <w:rPr>
                  <w:rFonts w:ascii="Arial" w:hAnsi="Arial" w:cs="Arial"/>
                  <w:b/>
                  <w:bCs/>
                  <w:sz w:val="16"/>
                  <w:szCs w:val="22"/>
                </w:rPr>
                <w:t>&lt;</w:t>
              </w:r>
              <w:proofErr w:type="spellStart"/>
              <w:r w:rsidRPr="00D604D4">
                <w:rPr>
                  <w:rFonts w:ascii="Arial" w:hAnsi="Arial" w:cs="Arial"/>
                  <w:b/>
                  <w:bCs/>
                  <w:sz w:val="16"/>
                  <w:szCs w:val="22"/>
                </w:rPr>
                <w:t>spec_cov_file</w:t>
              </w:r>
              <w:proofErr w:type="spellEnd"/>
              <w:proofErr w:type="gramStart"/>
              <w:r w:rsidRPr="00D604D4">
                <w:rPr>
                  <w:rFonts w:ascii="Arial" w:hAnsi="Arial" w:cs="Arial"/>
                  <w:b/>
                  <w:bCs/>
                  <w:sz w:val="16"/>
                  <w:szCs w:val="22"/>
                </w:rPr>
                <w:t>&gt;.</w:t>
              </w:r>
              <w:r>
                <w:rPr>
                  <w:rFonts w:ascii="Arial" w:hAnsi="Arial" w:cs="Arial"/>
                  <w:b/>
                  <w:bCs/>
                  <w:sz w:val="16"/>
                  <w:szCs w:val="22"/>
                </w:rPr>
                <w:t>single_tc</w:t>
              </w:r>
              <w:r w:rsidRPr="00D604D4">
                <w:rPr>
                  <w:rFonts w:ascii="Arial" w:hAnsi="Arial" w:cs="Arial"/>
                  <w:b/>
                  <w:bCs/>
                  <w:sz w:val="16"/>
                  <w:szCs w:val="22"/>
                </w:rPr>
                <w:t>_vs_single_</w:t>
              </w:r>
              <w:r>
                <w:rPr>
                  <w:rFonts w:ascii="Arial" w:hAnsi="Arial" w:cs="Arial"/>
                  <w:b/>
                  <w:bCs/>
                  <w:sz w:val="16"/>
                  <w:szCs w:val="22"/>
                </w:rPr>
                <w:t>req</w:t>
              </w:r>
              <w:r w:rsidRPr="00D604D4">
                <w:rPr>
                  <w:rFonts w:ascii="Arial" w:hAnsi="Arial" w:cs="Arial"/>
                  <w:b/>
                  <w:bCs/>
                  <w:sz w:val="16"/>
                  <w:szCs w:val="22"/>
                </w:rPr>
                <w:t>.csv</w:t>
              </w:r>
              <w:proofErr w:type="gramEnd"/>
            </w:ins>
          </w:p>
        </w:tc>
      </w:tr>
      <w:tr w:rsidR="001517CF" w:rsidRPr="00D0375B" w14:paraId="24BB9A5B" w14:textId="77777777" w:rsidTr="00F578A7">
        <w:trPr>
          <w:trHeight w:val="1318"/>
          <w:ins w:id="234" w:author="Author"/>
        </w:trPr>
        <w:tc>
          <w:tcPr>
            <w:tcW w:w="875" w:type="dxa"/>
            <w:shd w:val="clear" w:color="auto" w:fill="F2F2F2" w:themeFill="background1" w:themeFillShade="F2"/>
          </w:tcPr>
          <w:p w14:paraId="7A2B479F" w14:textId="77777777" w:rsidR="001517CF" w:rsidRPr="00D604D4" w:rsidRDefault="001517CF" w:rsidP="00F578A7">
            <w:pPr>
              <w:rPr>
                <w:ins w:id="235" w:author="Author"/>
                <w:rFonts w:ascii="Arial" w:hAnsi="Arial" w:cs="Arial"/>
                <w:b/>
                <w:bCs/>
                <w:sz w:val="16"/>
                <w:szCs w:val="22"/>
              </w:rPr>
            </w:pPr>
            <w:ins w:id="236" w:author="Author">
              <w:r w:rsidRPr="00D604D4">
                <w:rPr>
                  <w:rFonts w:ascii="Arial" w:hAnsi="Arial" w:cs="Arial"/>
                  <w:b/>
                  <w:bCs/>
                  <w:sz w:val="16"/>
                  <w:szCs w:val="22"/>
                </w:rPr>
                <w:t>Example</w:t>
              </w:r>
            </w:ins>
          </w:p>
        </w:tc>
        <w:tc>
          <w:tcPr>
            <w:tcW w:w="6950" w:type="dxa"/>
          </w:tcPr>
          <w:p w14:paraId="6967894F" w14:textId="77777777" w:rsidR="001517CF" w:rsidRPr="005061BB" w:rsidRDefault="001517CF" w:rsidP="00F578A7">
            <w:pPr>
              <w:rPr>
                <w:ins w:id="237" w:author="Author"/>
                <w:rFonts w:ascii="Arial" w:hAnsi="Arial" w:cs="Arial"/>
                <w:sz w:val="16"/>
                <w:szCs w:val="22"/>
              </w:rPr>
            </w:pPr>
            <w:ins w:id="238" w:author="Author">
              <w:r w:rsidRPr="005061BB">
                <w:rPr>
                  <w:rFonts w:ascii="Arial" w:hAnsi="Arial" w:cs="Arial"/>
                  <w:sz w:val="16"/>
                  <w:szCs w:val="22"/>
                </w:rPr>
                <w:t>Requirement, Testcase,</w:t>
              </w:r>
              <w:r>
                <w:rPr>
                  <w:rFonts w:ascii="Arial" w:hAnsi="Arial" w:cs="Arial"/>
                  <w:sz w:val="16"/>
                  <w:szCs w:val="22"/>
                </w:rPr>
                <w:t xml:space="preserve"> </w:t>
              </w:r>
              <w:r w:rsidRPr="005061BB">
                <w:rPr>
                  <w:rFonts w:ascii="Arial" w:hAnsi="Arial" w:cs="Arial"/>
                  <w:sz w:val="16"/>
                  <w:szCs w:val="22"/>
                </w:rPr>
                <w:t>Compliance</w:t>
              </w:r>
            </w:ins>
          </w:p>
          <w:p w14:paraId="440B80ED" w14:textId="77777777" w:rsidR="001517CF" w:rsidRDefault="001517CF" w:rsidP="00F578A7">
            <w:pPr>
              <w:rPr>
                <w:ins w:id="239" w:author="Author"/>
                <w:rFonts w:ascii="Arial" w:hAnsi="Arial" w:cs="Arial"/>
                <w:sz w:val="16"/>
                <w:szCs w:val="22"/>
              </w:rPr>
            </w:pPr>
            <w:ins w:id="240" w:author="Author">
              <w:r w:rsidRPr="00D604D4">
                <w:rPr>
                  <w:rFonts w:ascii="Arial" w:hAnsi="Arial" w:cs="Arial"/>
                  <w:sz w:val="16"/>
                  <w:szCs w:val="22"/>
                </w:rPr>
                <w:t>FPGA_REQ_1, T</w:t>
              </w:r>
              <w:r>
                <w:rPr>
                  <w:rFonts w:ascii="Arial" w:hAnsi="Arial" w:cs="Arial"/>
                  <w:sz w:val="16"/>
                  <w:szCs w:val="22"/>
                </w:rPr>
                <w:t>C</w:t>
              </w:r>
              <w:r w:rsidRPr="00D604D4">
                <w:rPr>
                  <w:rFonts w:ascii="Arial" w:hAnsi="Arial" w:cs="Arial"/>
                  <w:sz w:val="16"/>
                  <w:szCs w:val="22"/>
                </w:rPr>
                <w:t>_UART_1, COMPLIANT</w:t>
              </w:r>
            </w:ins>
          </w:p>
          <w:p w14:paraId="085DED27" w14:textId="77777777" w:rsidR="001517CF" w:rsidRDefault="001517CF" w:rsidP="00F578A7">
            <w:pPr>
              <w:rPr>
                <w:ins w:id="241" w:author="Author"/>
                <w:rFonts w:ascii="Arial" w:hAnsi="Arial" w:cs="Arial"/>
                <w:sz w:val="16"/>
                <w:szCs w:val="22"/>
              </w:rPr>
            </w:pPr>
            <w:ins w:id="242" w:author="Author">
              <w:r w:rsidRPr="00D604D4">
                <w:rPr>
                  <w:rFonts w:ascii="Arial" w:hAnsi="Arial" w:cs="Arial"/>
                  <w:sz w:val="16"/>
                  <w:szCs w:val="22"/>
                </w:rPr>
                <w:t>FPGA_REQ_</w:t>
              </w:r>
              <w:r>
                <w:rPr>
                  <w:rFonts w:ascii="Arial" w:hAnsi="Arial" w:cs="Arial"/>
                  <w:sz w:val="16"/>
                  <w:szCs w:val="22"/>
                </w:rPr>
                <w:t>2</w:t>
              </w:r>
              <w:r w:rsidRPr="00D604D4">
                <w:rPr>
                  <w:rFonts w:ascii="Arial" w:hAnsi="Arial" w:cs="Arial"/>
                  <w:sz w:val="16"/>
                  <w:szCs w:val="22"/>
                </w:rPr>
                <w:t>, T</w:t>
              </w:r>
              <w:r>
                <w:rPr>
                  <w:rFonts w:ascii="Arial" w:hAnsi="Arial" w:cs="Arial"/>
                  <w:sz w:val="16"/>
                  <w:szCs w:val="22"/>
                </w:rPr>
                <w:t>C</w:t>
              </w:r>
              <w:r w:rsidRPr="00D604D4">
                <w:rPr>
                  <w:rFonts w:ascii="Arial" w:hAnsi="Arial" w:cs="Arial"/>
                  <w:sz w:val="16"/>
                  <w:szCs w:val="22"/>
                </w:rPr>
                <w:t>_UART_</w:t>
              </w:r>
              <w:r>
                <w:rPr>
                  <w:rFonts w:ascii="Arial" w:hAnsi="Arial" w:cs="Arial"/>
                  <w:sz w:val="16"/>
                  <w:szCs w:val="22"/>
                </w:rPr>
                <w:t>2</w:t>
              </w:r>
              <w:r w:rsidRPr="00D604D4">
                <w:rPr>
                  <w:rFonts w:ascii="Arial" w:hAnsi="Arial" w:cs="Arial"/>
                  <w:sz w:val="16"/>
                  <w:szCs w:val="22"/>
                </w:rPr>
                <w:t>, COMPLIANT</w:t>
              </w:r>
            </w:ins>
          </w:p>
          <w:p w14:paraId="165F979C" w14:textId="77777777" w:rsidR="001517CF" w:rsidRDefault="001517CF" w:rsidP="00F578A7">
            <w:pPr>
              <w:rPr>
                <w:ins w:id="243" w:author="Author"/>
                <w:rFonts w:ascii="Arial" w:hAnsi="Arial" w:cs="Arial"/>
                <w:sz w:val="16"/>
                <w:szCs w:val="22"/>
              </w:rPr>
            </w:pPr>
            <w:ins w:id="244" w:author="Author">
              <w:r w:rsidRPr="00D604D4">
                <w:rPr>
                  <w:rFonts w:ascii="Arial" w:hAnsi="Arial" w:cs="Arial"/>
                  <w:sz w:val="16"/>
                  <w:szCs w:val="22"/>
                </w:rPr>
                <w:t>FPGA_REQ_</w:t>
              </w:r>
              <w:r>
                <w:rPr>
                  <w:rFonts w:ascii="Arial" w:hAnsi="Arial" w:cs="Arial"/>
                  <w:sz w:val="16"/>
                  <w:szCs w:val="22"/>
                </w:rPr>
                <w:t>3</w:t>
              </w:r>
              <w:proofErr w:type="gramStart"/>
              <w:r w:rsidRPr="00D604D4">
                <w:rPr>
                  <w:rFonts w:ascii="Arial" w:hAnsi="Arial" w:cs="Arial"/>
                  <w:sz w:val="16"/>
                  <w:szCs w:val="22"/>
                </w:rPr>
                <w:t>, ,</w:t>
              </w:r>
              <w:proofErr w:type="gramEnd"/>
              <w:r w:rsidRPr="00D604D4">
                <w:rPr>
                  <w:rFonts w:ascii="Arial" w:hAnsi="Arial" w:cs="Arial"/>
                  <w:sz w:val="16"/>
                  <w:szCs w:val="22"/>
                </w:rPr>
                <w:t xml:space="preserve"> </w:t>
              </w:r>
              <w:r>
                <w:rPr>
                  <w:rFonts w:ascii="Arial" w:hAnsi="Arial" w:cs="Arial"/>
                  <w:sz w:val="16"/>
                  <w:szCs w:val="22"/>
                </w:rPr>
                <w:t>NOT_TESTED</w:t>
              </w:r>
            </w:ins>
          </w:p>
          <w:p w14:paraId="6C47F61D" w14:textId="77777777" w:rsidR="001517CF" w:rsidRPr="002D5CCD" w:rsidRDefault="001517CF" w:rsidP="00F578A7">
            <w:pPr>
              <w:rPr>
                <w:ins w:id="245" w:author="Author"/>
                <w:rFonts w:ascii="Arial" w:hAnsi="Arial" w:cs="Arial"/>
                <w:sz w:val="16"/>
                <w:szCs w:val="16"/>
              </w:rPr>
            </w:pPr>
            <w:ins w:id="246" w:author="Author">
              <w:r w:rsidRPr="002D5CCD">
                <w:rPr>
                  <w:rFonts w:ascii="Arial" w:hAnsi="Arial" w:cs="Arial"/>
                  <w:sz w:val="16"/>
                  <w:szCs w:val="16"/>
                </w:rPr>
                <w:t>FPGA_REQ_</w:t>
              </w:r>
              <w:r>
                <w:rPr>
                  <w:rFonts w:ascii="Arial" w:hAnsi="Arial" w:cs="Arial"/>
                  <w:sz w:val="16"/>
                  <w:szCs w:val="16"/>
                </w:rPr>
                <w:t>4</w:t>
              </w:r>
              <w:proofErr w:type="gramStart"/>
              <w:r w:rsidRPr="002D5CCD">
                <w:rPr>
                  <w:rFonts w:ascii="Arial" w:hAnsi="Arial" w:cs="Arial"/>
                  <w:sz w:val="16"/>
                  <w:szCs w:val="16"/>
                </w:rPr>
                <w:t>, ,</w:t>
              </w:r>
              <w:proofErr w:type="gramEnd"/>
              <w:r w:rsidRPr="002D5CCD">
                <w:rPr>
                  <w:rFonts w:ascii="Arial" w:hAnsi="Arial" w:cs="Arial"/>
                  <w:sz w:val="16"/>
                  <w:szCs w:val="16"/>
                </w:rPr>
                <w:t xml:space="preserve"> NOT_TESTED</w:t>
              </w:r>
            </w:ins>
          </w:p>
          <w:p w14:paraId="1FB9AA74" w14:textId="77777777" w:rsidR="001517CF" w:rsidRPr="00D604D4" w:rsidRDefault="001517CF" w:rsidP="00F578A7">
            <w:pPr>
              <w:rPr>
                <w:ins w:id="247" w:author="Author"/>
                <w:rFonts w:ascii="Arial" w:hAnsi="Arial" w:cs="Arial"/>
                <w:i/>
                <w:iCs/>
                <w:sz w:val="16"/>
                <w:szCs w:val="22"/>
              </w:rPr>
            </w:pPr>
          </w:p>
        </w:tc>
        <w:tc>
          <w:tcPr>
            <w:tcW w:w="7083" w:type="dxa"/>
          </w:tcPr>
          <w:p w14:paraId="30CCD79E" w14:textId="77777777" w:rsidR="001517CF" w:rsidRDefault="001517CF" w:rsidP="00F578A7">
            <w:pPr>
              <w:rPr>
                <w:ins w:id="248" w:author="Author"/>
                <w:rFonts w:ascii="Arial" w:hAnsi="Arial" w:cs="Arial"/>
                <w:sz w:val="16"/>
                <w:szCs w:val="22"/>
              </w:rPr>
            </w:pPr>
            <w:ins w:id="249" w:author="Author">
              <w:r w:rsidRPr="00A56CCC">
                <w:rPr>
                  <w:rFonts w:ascii="Arial" w:hAnsi="Arial" w:cs="Arial"/>
                  <w:sz w:val="16"/>
                  <w:szCs w:val="22"/>
                </w:rPr>
                <w:t>Testcase,</w:t>
              </w:r>
              <w:r>
                <w:rPr>
                  <w:rFonts w:ascii="Arial" w:hAnsi="Arial" w:cs="Arial"/>
                  <w:sz w:val="16"/>
                  <w:szCs w:val="22"/>
                </w:rPr>
                <w:t xml:space="preserve"> </w:t>
              </w:r>
              <w:r w:rsidRPr="00A56CCC">
                <w:rPr>
                  <w:rFonts w:ascii="Arial" w:hAnsi="Arial" w:cs="Arial"/>
                  <w:sz w:val="16"/>
                  <w:szCs w:val="22"/>
                </w:rPr>
                <w:t>Requirement,</w:t>
              </w:r>
              <w:r>
                <w:rPr>
                  <w:rFonts w:ascii="Arial" w:hAnsi="Arial" w:cs="Arial"/>
                  <w:sz w:val="16"/>
                  <w:szCs w:val="22"/>
                </w:rPr>
                <w:t xml:space="preserve"> </w:t>
              </w:r>
              <w:r w:rsidRPr="00A56CCC">
                <w:rPr>
                  <w:rFonts w:ascii="Arial" w:hAnsi="Arial" w:cs="Arial"/>
                  <w:sz w:val="16"/>
                  <w:szCs w:val="22"/>
                </w:rPr>
                <w:t>Result</w:t>
              </w:r>
            </w:ins>
          </w:p>
          <w:p w14:paraId="3D789A12" w14:textId="77777777" w:rsidR="001517CF" w:rsidRDefault="001517CF" w:rsidP="00F578A7">
            <w:pPr>
              <w:rPr>
                <w:ins w:id="250" w:author="Author"/>
                <w:rFonts w:ascii="Arial" w:hAnsi="Arial" w:cs="Arial"/>
                <w:sz w:val="16"/>
                <w:szCs w:val="22"/>
                <w:lang w:val="en-US"/>
              </w:rPr>
            </w:pPr>
            <w:ins w:id="251" w:author="Author">
              <w:r w:rsidRPr="00F578A7">
                <w:rPr>
                  <w:rFonts w:ascii="Arial" w:hAnsi="Arial" w:cs="Arial"/>
                  <w:sz w:val="16"/>
                  <w:szCs w:val="22"/>
                  <w:lang w:val="en-US"/>
                </w:rPr>
                <w:t>TC_UART_1, FPGA_REQ_1, PASS</w:t>
              </w:r>
            </w:ins>
          </w:p>
          <w:p w14:paraId="56BB7DED" w14:textId="77777777" w:rsidR="001517CF" w:rsidRPr="002778A8" w:rsidRDefault="001517CF" w:rsidP="00F578A7">
            <w:pPr>
              <w:rPr>
                <w:ins w:id="252" w:author="Author"/>
                <w:rFonts w:ascii="Arial" w:hAnsi="Arial" w:cs="Arial"/>
                <w:sz w:val="16"/>
                <w:szCs w:val="22"/>
                <w:lang w:val="en-US"/>
                <w:rPrChange w:id="253" w:author="Author">
                  <w:rPr>
                    <w:ins w:id="254" w:author="Author"/>
                    <w:rFonts w:ascii="Arial" w:hAnsi="Arial" w:cs="Arial"/>
                    <w:sz w:val="16"/>
                    <w:szCs w:val="22"/>
                    <w:lang w:val="nb-NO"/>
                  </w:rPr>
                </w:rPrChange>
              </w:rPr>
            </w:pPr>
            <w:ins w:id="255" w:author="Author">
              <w:r w:rsidRPr="002778A8">
                <w:rPr>
                  <w:rFonts w:ascii="Arial" w:hAnsi="Arial" w:cs="Arial"/>
                  <w:sz w:val="16"/>
                  <w:szCs w:val="22"/>
                  <w:lang w:val="en-US"/>
                  <w:rPrChange w:id="256" w:author="Author">
                    <w:rPr>
                      <w:rFonts w:ascii="Arial" w:hAnsi="Arial" w:cs="Arial"/>
                      <w:sz w:val="16"/>
                      <w:szCs w:val="22"/>
                      <w:lang w:val="nb-NO"/>
                    </w:rPr>
                  </w:rPrChange>
                </w:rPr>
                <w:t>TC_UART_2, FPGA_REQ_2, PASS</w:t>
              </w:r>
            </w:ins>
          </w:p>
          <w:p w14:paraId="71DAE1AF" w14:textId="77777777" w:rsidR="001517CF" w:rsidRPr="002778A8" w:rsidRDefault="001517CF" w:rsidP="00F578A7">
            <w:pPr>
              <w:rPr>
                <w:ins w:id="257" w:author="Author"/>
                <w:rFonts w:ascii="Arial" w:hAnsi="Arial" w:cs="Arial"/>
                <w:sz w:val="16"/>
                <w:szCs w:val="22"/>
                <w:lang w:val="en-US"/>
                <w:rPrChange w:id="258" w:author="Author">
                  <w:rPr>
                    <w:ins w:id="259" w:author="Author"/>
                    <w:rFonts w:ascii="Arial" w:hAnsi="Arial" w:cs="Arial"/>
                    <w:sz w:val="16"/>
                    <w:szCs w:val="22"/>
                    <w:lang w:val="nb-NO"/>
                  </w:rPr>
                </w:rPrChange>
              </w:rPr>
            </w:pPr>
            <w:ins w:id="260" w:author="Author">
              <w:r w:rsidRPr="002778A8">
                <w:rPr>
                  <w:rFonts w:ascii="Arial" w:hAnsi="Arial" w:cs="Arial"/>
                  <w:sz w:val="16"/>
                  <w:szCs w:val="22"/>
                  <w:lang w:val="en-US"/>
                  <w:rPrChange w:id="261" w:author="Author">
                    <w:rPr>
                      <w:rFonts w:ascii="Arial" w:hAnsi="Arial" w:cs="Arial"/>
                      <w:sz w:val="16"/>
                      <w:szCs w:val="22"/>
                      <w:lang w:val="nb-NO"/>
                    </w:rPr>
                  </w:rPrChange>
                </w:rPr>
                <w:t>TC_UART_5</w:t>
              </w:r>
              <w:proofErr w:type="gramStart"/>
              <w:r w:rsidRPr="002778A8">
                <w:rPr>
                  <w:rFonts w:ascii="Arial" w:hAnsi="Arial" w:cs="Arial"/>
                  <w:sz w:val="16"/>
                  <w:szCs w:val="22"/>
                  <w:lang w:val="en-US"/>
                  <w:rPrChange w:id="262" w:author="Author">
                    <w:rPr>
                      <w:rFonts w:ascii="Arial" w:hAnsi="Arial" w:cs="Arial"/>
                      <w:sz w:val="16"/>
                      <w:szCs w:val="22"/>
                      <w:lang w:val="nb-NO"/>
                    </w:rPr>
                  </w:rPrChange>
                </w:rPr>
                <w:t xml:space="preserve">, </w:t>
              </w:r>
              <w:r w:rsidRPr="00D604D4">
                <w:rPr>
                  <w:rFonts w:ascii="Arial" w:hAnsi="Arial" w:cs="Arial"/>
                  <w:sz w:val="16"/>
                  <w:szCs w:val="22"/>
                </w:rPr>
                <w:t>,</w:t>
              </w:r>
              <w:proofErr w:type="gramEnd"/>
              <w:r w:rsidRPr="00D604D4">
                <w:rPr>
                  <w:rFonts w:ascii="Arial" w:hAnsi="Arial" w:cs="Arial"/>
                  <w:sz w:val="16"/>
                  <w:szCs w:val="22"/>
                </w:rPr>
                <w:t xml:space="preserve"> </w:t>
              </w:r>
              <w:r>
                <w:rPr>
                  <w:rFonts w:ascii="Arial" w:hAnsi="Arial" w:cs="Arial"/>
                  <w:sz w:val="16"/>
                  <w:szCs w:val="22"/>
                </w:rPr>
                <w:t>NOT_EXECUTED</w:t>
              </w:r>
            </w:ins>
          </w:p>
          <w:p w14:paraId="7510E8B0" w14:textId="77777777" w:rsidR="001517CF" w:rsidRPr="002778A8" w:rsidRDefault="001517CF" w:rsidP="00F578A7">
            <w:pPr>
              <w:rPr>
                <w:ins w:id="263" w:author="Author"/>
                <w:rFonts w:ascii="Arial" w:hAnsi="Arial" w:cs="Arial"/>
                <w:i/>
                <w:iCs/>
                <w:sz w:val="16"/>
                <w:szCs w:val="22"/>
                <w:lang w:val="en-US"/>
                <w:rPrChange w:id="264" w:author="Author">
                  <w:rPr>
                    <w:ins w:id="265" w:author="Author"/>
                    <w:rFonts w:ascii="Arial" w:hAnsi="Arial" w:cs="Arial"/>
                    <w:i/>
                    <w:iCs/>
                    <w:sz w:val="16"/>
                    <w:szCs w:val="22"/>
                    <w:lang w:val="nb-NO"/>
                  </w:rPr>
                </w:rPrChange>
              </w:rPr>
            </w:pPr>
          </w:p>
        </w:tc>
      </w:tr>
    </w:tbl>
    <w:p w14:paraId="23209E85" w14:textId="77777777" w:rsidR="001517CF" w:rsidRPr="002778A8" w:rsidRDefault="001517CF" w:rsidP="00D563C5">
      <w:pPr>
        <w:rPr>
          <w:rFonts w:ascii="Arial" w:hAnsi="Arial" w:cs="Arial"/>
          <w:rPrChange w:id="266" w:author="Author">
            <w:rPr>
              <w:rFonts w:ascii="Arial" w:hAnsi="Arial" w:cs="Arial"/>
              <w:lang w:val="en-US"/>
            </w:rPr>
          </w:rPrChange>
        </w:rPr>
      </w:pPr>
    </w:p>
    <w:p w14:paraId="54747B68" w14:textId="3F2F9C5F" w:rsidR="008B073E" w:rsidRDefault="00D87031" w:rsidP="00D87031">
      <w:pPr>
        <w:pStyle w:val="Heading2"/>
        <w:rPr>
          <w:lang w:val="en-US"/>
        </w:rPr>
      </w:pPr>
      <w:r w:rsidRPr="00D87031">
        <w:rPr>
          <w:lang w:val="en-US"/>
        </w:rPr>
        <w:t>Output of post-processing scr</w:t>
      </w:r>
      <w:r>
        <w:rPr>
          <w:lang w:val="en-US"/>
        </w:rPr>
        <w:t xml:space="preserve">ipt </w:t>
      </w:r>
      <w:r w:rsidR="0010288D">
        <w:rPr>
          <w:lang w:val="en-US"/>
        </w:rPr>
        <w:t>– with sub-requirements</w:t>
      </w:r>
    </w:p>
    <w:p w14:paraId="62050DAF" w14:textId="133C35E7" w:rsidR="00882F1C" w:rsidRPr="0010288D" w:rsidRDefault="0010288D" w:rsidP="0010288D">
      <w:pPr>
        <w:rPr>
          <w:lang w:val="en-US"/>
        </w:rPr>
      </w:pPr>
      <w:r>
        <w:rPr>
          <w:lang w:val="en-US"/>
        </w:rPr>
        <w:t xml:space="preserve">The output of the post-processing script will include an additional list with requirement to sub-requirement mapping in the </w:t>
      </w:r>
      <w:r w:rsidRPr="0010288D">
        <w:rPr>
          <w:rFonts w:ascii="Consolas" w:hAnsi="Consolas" w:cs="Consolas"/>
          <w:b/>
          <w:bCs/>
          <w:lang w:val="en-US"/>
        </w:rPr>
        <w:t>req_vs_single_tc.csv</w:t>
      </w:r>
      <w:r>
        <w:rPr>
          <w:lang w:val="en-US"/>
        </w:rPr>
        <w:t xml:space="preserve"> and </w:t>
      </w:r>
      <w:r w:rsidRPr="0010288D">
        <w:rPr>
          <w:rFonts w:ascii="Consolas" w:hAnsi="Consolas" w:cs="Consolas"/>
          <w:b/>
          <w:bCs/>
          <w:lang w:val="en-US"/>
        </w:rPr>
        <w:t>req_vs_tcs.csv</w:t>
      </w:r>
      <w:r>
        <w:rPr>
          <w:lang w:val="en-US"/>
        </w:rPr>
        <w:t xml:space="preserve"> files</w:t>
      </w:r>
      <w:r w:rsidR="00882F1C">
        <w:rPr>
          <w:lang w:val="en-US"/>
        </w:rPr>
        <w:t xml:space="preserve">, when requirement mapping as given in Section </w:t>
      </w:r>
      <w:r w:rsidR="00882F1C">
        <w:rPr>
          <w:lang w:val="en-US"/>
        </w:rPr>
        <w:fldChar w:fldCharType="begin"/>
      </w:r>
      <w:r w:rsidR="00882F1C">
        <w:rPr>
          <w:lang w:val="en-US"/>
        </w:rPr>
        <w:instrText xml:space="preserve"> REF _Ref31718269 \r \h </w:instrText>
      </w:r>
      <w:r w:rsidR="00882F1C">
        <w:rPr>
          <w:lang w:val="en-US"/>
        </w:rPr>
      </w:r>
      <w:r w:rsidR="00882F1C">
        <w:rPr>
          <w:lang w:val="en-US"/>
        </w:rPr>
        <w:fldChar w:fldCharType="separate"/>
      </w:r>
      <w:r w:rsidR="0032430D">
        <w:rPr>
          <w:lang w:val="en-US"/>
        </w:rPr>
        <w:t>8.3</w:t>
      </w:r>
      <w:r w:rsidR="00882F1C">
        <w:rPr>
          <w:lang w:val="en-US"/>
        </w:rPr>
        <w:fldChar w:fldCharType="end"/>
      </w:r>
      <w:r w:rsidR="00882F1C">
        <w:rPr>
          <w:lang w:val="en-US"/>
        </w:rPr>
        <w:t xml:space="preserve"> is used.</w:t>
      </w:r>
      <w:r w:rsidR="002D5CCD">
        <w:rPr>
          <w:lang w:val="en-US"/>
        </w:rPr>
        <w:t xml:space="preserve"> Note that the testcase listing file </w:t>
      </w:r>
      <w:r w:rsidR="00CA2C7E" w:rsidRPr="00CA2C7E">
        <w:rPr>
          <w:rFonts w:ascii="Consolas" w:hAnsi="Consolas" w:cs="Consolas"/>
          <w:b/>
          <w:bCs/>
          <w:lang w:val="en-US"/>
        </w:rPr>
        <w:t>tc_vs_reqs.csv</w:t>
      </w:r>
      <w:r w:rsidR="00CA2C7E">
        <w:rPr>
          <w:lang w:val="en-US"/>
        </w:rPr>
        <w:t xml:space="preserve"> does not change from</w:t>
      </w:r>
      <w:r w:rsidR="00F46313">
        <w:rPr>
          <w:lang w:val="en-US"/>
        </w:rPr>
        <w:t xml:space="preserve"> the</w:t>
      </w:r>
      <w:r w:rsidR="00CA2C7E">
        <w:rPr>
          <w:lang w:val="en-US"/>
        </w:rPr>
        <w:t xml:space="preserve"> layout in </w:t>
      </w:r>
      <w:r w:rsidR="00CA2C7E">
        <w:rPr>
          <w:lang w:val="en-US"/>
        </w:rPr>
        <w:fldChar w:fldCharType="begin"/>
      </w:r>
      <w:r w:rsidR="00CA2C7E">
        <w:rPr>
          <w:lang w:val="en-US"/>
        </w:rPr>
        <w:instrText xml:space="preserve"> REF _Ref35332256 \h </w:instrText>
      </w:r>
      <w:r w:rsidR="00CA2C7E">
        <w:rPr>
          <w:lang w:val="en-US"/>
        </w:rPr>
      </w:r>
      <w:r w:rsidR="00CA2C7E">
        <w:rPr>
          <w:lang w:val="en-US"/>
        </w:rPr>
        <w:fldChar w:fldCharType="separate"/>
      </w:r>
      <w:r w:rsidR="0032430D">
        <w:t xml:space="preserve">Table </w:t>
      </w:r>
      <w:r w:rsidR="0032430D">
        <w:rPr>
          <w:noProof/>
        </w:rPr>
        <w:t>7</w:t>
      </w:r>
      <w:r w:rsidR="00CA2C7E">
        <w:rPr>
          <w:lang w:val="en-US"/>
        </w:rPr>
        <w:fldChar w:fldCharType="end"/>
      </w:r>
      <w:r w:rsidR="00CA2C7E">
        <w:rPr>
          <w:lang w:val="en-US"/>
        </w:rPr>
        <w:t>.</w:t>
      </w:r>
    </w:p>
    <w:p w14:paraId="2986B07C" w14:textId="3569FF93" w:rsidR="00CA2C7E" w:rsidRDefault="00CA2C7E" w:rsidP="00CA2C7E">
      <w:pPr>
        <w:pStyle w:val="Caption"/>
        <w:keepNext/>
        <w:jc w:val="center"/>
      </w:pPr>
      <w:r>
        <w:t xml:space="preserve">Table </w:t>
      </w:r>
      <w:r>
        <w:fldChar w:fldCharType="begin"/>
      </w:r>
      <w:r>
        <w:instrText xml:space="preserve"> SEQ Table \* ARABIC </w:instrText>
      </w:r>
      <w:r>
        <w:fldChar w:fldCharType="separate"/>
      </w:r>
      <w:r w:rsidR="0032430D">
        <w:rPr>
          <w:noProof/>
        </w:rPr>
        <w:t>8</w:t>
      </w:r>
      <w:r>
        <w:fldChar w:fldCharType="end"/>
      </w:r>
      <w:r>
        <w:t xml:space="preserve"> </w:t>
      </w:r>
      <w:proofErr w:type="gramStart"/>
      <w:r>
        <w:t>Post-processing</w:t>
      </w:r>
      <w:proofErr w:type="gramEnd"/>
      <w:r>
        <w:t xml:space="preserve"> script output - with sub-requirements</w:t>
      </w:r>
    </w:p>
    <w:tbl>
      <w:tblPr>
        <w:tblStyle w:val="TableGrid"/>
        <w:tblW w:w="0" w:type="auto"/>
        <w:tblLook w:val="04A0" w:firstRow="1" w:lastRow="0" w:firstColumn="1" w:lastColumn="0" w:noHBand="0" w:noVBand="1"/>
      </w:tblPr>
      <w:tblGrid>
        <w:gridCol w:w="875"/>
        <w:gridCol w:w="6917"/>
        <w:gridCol w:w="7087"/>
      </w:tblGrid>
      <w:tr w:rsidR="002D5CCD" w14:paraId="22BA3010" w14:textId="77777777" w:rsidTr="002D5CCD">
        <w:tc>
          <w:tcPr>
            <w:tcW w:w="875" w:type="dxa"/>
            <w:shd w:val="clear" w:color="auto" w:fill="F2F2F2" w:themeFill="background1" w:themeFillShade="F2"/>
          </w:tcPr>
          <w:p w14:paraId="4E2C5461" w14:textId="77777777" w:rsidR="002D5CCD" w:rsidRPr="00D604D4" w:rsidRDefault="002D5CCD" w:rsidP="00A425BB">
            <w:pPr>
              <w:rPr>
                <w:rFonts w:ascii="Arial" w:hAnsi="Arial" w:cs="Arial"/>
                <w:b/>
                <w:bCs/>
                <w:sz w:val="16"/>
                <w:szCs w:val="22"/>
              </w:rPr>
            </w:pPr>
            <w:r w:rsidRPr="00D604D4">
              <w:rPr>
                <w:rFonts w:ascii="Arial" w:hAnsi="Arial" w:cs="Arial"/>
                <w:b/>
                <w:bCs/>
                <w:sz w:val="16"/>
                <w:szCs w:val="22"/>
              </w:rPr>
              <w:t>File</w:t>
            </w:r>
          </w:p>
        </w:tc>
        <w:tc>
          <w:tcPr>
            <w:tcW w:w="6917" w:type="dxa"/>
          </w:tcPr>
          <w:p w14:paraId="15ADF936" w14:textId="77777777" w:rsidR="002D5CCD" w:rsidRPr="00D604D4" w:rsidRDefault="002D5CCD" w:rsidP="00A425BB">
            <w:pPr>
              <w:rPr>
                <w:rFonts w:ascii="Arial" w:hAnsi="Arial" w:cs="Arial"/>
                <w:b/>
                <w:bCs/>
                <w:sz w:val="16"/>
                <w:szCs w:val="22"/>
              </w:rPr>
            </w:pPr>
            <w:r w:rsidRPr="00D604D4">
              <w:rPr>
                <w:rFonts w:ascii="Arial" w:hAnsi="Arial" w:cs="Arial"/>
                <w:b/>
                <w:bCs/>
                <w:sz w:val="16"/>
                <w:szCs w:val="22"/>
              </w:rPr>
              <w:t>&lt;</w:t>
            </w:r>
            <w:proofErr w:type="spellStart"/>
            <w:r w:rsidRPr="00D604D4">
              <w:rPr>
                <w:rFonts w:ascii="Arial" w:hAnsi="Arial" w:cs="Arial"/>
                <w:b/>
                <w:bCs/>
                <w:sz w:val="16"/>
                <w:szCs w:val="22"/>
              </w:rPr>
              <w:t>spec_cov_file</w:t>
            </w:r>
            <w:proofErr w:type="spellEnd"/>
            <w:proofErr w:type="gramStart"/>
            <w:r w:rsidRPr="00D604D4">
              <w:rPr>
                <w:rFonts w:ascii="Arial" w:hAnsi="Arial" w:cs="Arial"/>
                <w:b/>
                <w:bCs/>
                <w:sz w:val="16"/>
                <w:szCs w:val="22"/>
              </w:rPr>
              <w:t>&gt;.req_vs_single_tc.csv</w:t>
            </w:r>
            <w:proofErr w:type="gramEnd"/>
          </w:p>
        </w:tc>
        <w:tc>
          <w:tcPr>
            <w:tcW w:w="7087" w:type="dxa"/>
          </w:tcPr>
          <w:p w14:paraId="4E3E5CA4" w14:textId="77777777" w:rsidR="002D5CCD" w:rsidRPr="00D604D4" w:rsidRDefault="002D5CCD" w:rsidP="00A425BB">
            <w:pPr>
              <w:rPr>
                <w:rFonts w:ascii="Arial" w:hAnsi="Arial" w:cs="Arial"/>
                <w:b/>
                <w:bCs/>
                <w:sz w:val="16"/>
                <w:szCs w:val="22"/>
              </w:rPr>
            </w:pPr>
            <w:r w:rsidRPr="00D604D4">
              <w:rPr>
                <w:rFonts w:ascii="Arial" w:hAnsi="Arial" w:cs="Arial"/>
                <w:b/>
                <w:bCs/>
                <w:sz w:val="16"/>
                <w:szCs w:val="22"/>
              </w:rPr>
              <w:t>&lt;</w:t>
            </w:r>
            <w:proofErr w:type="spellStart"/>
            <w:r w:rsidRPr="00D604D4">
              <w:rPr>
                <w:rFonts w:ascii="Arial" w:hAnsi="Arial" w:cs="Arial"/>
                <w:b/>
                <w:bCs/>
                <w:sz w:val="16"/>
                <w:szCs w:val="22"/>
              </w:rPr>
              <w:t>spec_cov_file</w:t>
            </w:r>
            <w:proofErr w:type="spellEnd"/>
            <w:proofErr w:type="gramStart"/>
            <w:r w:rsidRPr="00D604D4">
              <w:rPr>
                <w:rFonts w:ascii="Arial" w:hAnsi="Arial" w:cs="Arial"/>
                <w:b/>
                <w:bCs/>
                <w:sz w:val="16"/>
                <w:szCs w:val="22"/>
              </w:rPr>
              <w:t>&gt;.req_vs_tcs</w:t>
            </w:r>
            <w:r>
              <w:rPr>
                <w:rFonts w:ascii="Arial" w:hAnsi="Arial" w:cs="Arial"/>
                <w:b/>
                <w:bCs/>
                <w:sz w:val="16"/>
                <w:szCs w:val="22"/>
              </w:rPr>
              <w:t>.csv</w:t>
            </w:r>
            <w:proofErr w:type="gramEnd"/>
          </w:p>
        </w:tc>
      </w:tr>
      <w:tr w:rsidR="00F46313" w14:paraId="1527333B" w14:textId="77777777" w:rsidTr="00A425BB">
        <w:trPr>
          <w:trHeight w:val="1656"/>
        </w:trPr>
        <w:tc>
          <w:tcPr>
            <w:tcW w:w="875" w:type="dxa"/>
            <w:shd w:val="clear" w:color="auto" w:fill="F2F2F2" w:themeFill="background1" w:themeFillShade="F2"/>
          </w:tcPr>
          <w:p w14:paraId="5BD29952" w14:textId="5018E705" w:rsidR="00F46313" w:rsidRPr="00D604D4" w:rsidRDefault="00F46313" w:rsidP="00A425BB">
            <w:pPr>
              <w:rPr>
                <w:rFonts w:ascii="Arial" w:hAnsi="Arial" w:cs="Arial"/>
                <w:b/>
                <w:bCs/>
                <w:sz w:val="16"/>
                <w:szCs w:val="22"/>
              </w:rPr>
            </w:pPr>
            <w:r w:rsidRPr="00D604D4">
              <w:rPr>
                <w:rFonts w:ascii="Arial" w:hAnsi="Arial" w:cs="Arial"/>
                <w:b/>
                <w:bCs/>
                <w:sz w:val="16"/>
                <w:szCs w:val="22"/>
              </w:rPr>
              <w:t>Example</w:t>
            </w:r>
          </w:p>
        </w:tc>
        <w:tc>
          <w:tcPr>
            <w:tcW w:w="6917" w:type="dxa"/>
          </w:tcPr>
          <w:p w14:paraId="50F13775" w14:textId="5CC4FA26" w:rsidR="00F46313" w:rsidRPr="005061BB" w:rsidRDefault="00F46313" w:rsidP="00A425BB">
            <w:pPr>
              <w:rPr>
                <w:rFonts w:ascii="Arial" w:hAnsi="Arial" w:cs="Arial"/>
                <w:sz w:val="16"/>
                <w:szCs w:val="22"/>
              </w:rPr>
            </w:pPr>
            <w:r w:rsidRPr="005061BB">
              <w:rPr>
                <w:rFonts w:ascii="Arial" w:hAnsi="Arial" w:cs="Arial"/>
                <w:sz w:val="16"/>
                <w:szCs w:val="22"/>
              </w:rPr>
              <w:t>Requirement, Testcase,</w:t>
            </w:r>
            <w:r w:rsidR="005061BB" w:rsidRPr="005061BB">
              <w:rPr>
                <w:rFonts w:ascii="Arial" w:hAnsi="Arial" w:cs="Arial"/>
                <w:sz w:val="16"/>
                <w:szCs w:val="22"/>
              </w:rPr>
              <w:t xml:space="preserve"> </w:t>
            </w:r>
            <w:r w:rsidRPr="005061BB">
              <w:rPr>
                <w:rFonts w:ascii="Arial" w:hAnsi="Arial" w:cs="Arial"/>
                <w:sz w:val="16"/>
                <w:szCs w:val="22"/>
              </w:rPr>
              <w:t>Compliance</w:t>
            </w:r>
          </w:p>
          <w:p w14:paraId="50E973AC" w14:textId="77777777" w:rsidR="00F46313" w:rsidRPr="002D5CCD" w:rsidRDefault="00F46313" w:rsidP="00A425BB">
            <w:pPr>
              <w:rPr>
                <w:rFonts w:ascii="Arial" w:hAnsi="Arial" w:cs="Arial"/>
                <w:sz w:val="16"/>
                <w:szCs w:val="16"/>
              </w:rPr>
            </w:pPr>
            <w:r w:rsidRPr="002D5CCD">
              <w:rPr>
                <w:rFonts w:ascii="Arial" w:hAnsi="Arial" w:cs="Arial"/>
                <w:sz w:val="16"/>
                <w:szCs w:val="16"/>
              </w:rPr>
              <w:t>FPGA_REQ_1, TC_UART_1, COMPLIANT</w:t>
            </w:r>
          </w:p>
          <w:p w14:paraId="2707641A" w14:textId="77777777" w:rsidR="00F46313" w:rsidRPr="002D5CCD" w:rsidRDefault="00F46313" w:rsidP="00A425BB">
            <w:pPr>
              <w:rPr>
                <w:rFonts w:ascii="Arial" w:hAnsi="Arial" w:cs="Arial"/>
                <w:sz w:val="16"/>
                <w:szCs w:val="16"/>
              </w:rPr>
            </w:pPr>
            <w:r w:rsidRPr="002D5CCD">
              <w:rPr>
                <w:rFonts w:ascii="Arial" w:hAnsi="Arial" w:cs="Arial"/>
                <w:sz w:val="16"/>
                <w:szCs w:val="16"/>
              </w:rPr>
              <w:t>FPGA_REQ_2, TC_UART_1, COMPLIANT</w:t>
            </w:r>
          </w:p>
          <w:p w14:paraId="61981262" w14:textId="77777777" w:rsidR="00F46313" w:rsidRPr="002D5CCD" w:rsidRDefault="00F46313" w:rsidP="00A425BB">
            <w:pPr>
              <w:rPr>
                <w:rFonts w:ascii="Arial" w:hAnsi="Arial" w:cs="Arial"/>
                <w:sz w:val="16"/>
                <w:szCs w:val="16"/>
              </w:rPr>
            </w:pPr>
            <w:r w:rsidRPr="002D5CCD">
              <w:rPr>
                <w:rFonts w:ascii="Arial" w:hAnsi="Arial" w:cs="Arial"/>
                <w:sz w:val="16"/>
                <w:szCs w:val="16"/>
              </w:rPr>
              <w:t>FPGA_REQ_2, TC_UART_2, COMPLIANT</w:t>
            </w:r>
          </w:p>
          <w:p w14:paraId="22062ABF" w14:textId="77777777" w:rsidR="00F46313" w:rsidRDefault="00F46313" w:rsidP="00A425BB">
            <w:pPr>
              <w:rPr>
                <w:rFonts w:ascii="Arial" w:hAnsi="Arial" w:cs="Arial"/>
                <w:sz w:val="16"/>
                <w:szCs w:val="16"/>
              </w:rPr>
            </w:pPr>
            <w:r w:rsidRPr="002D5CCD">
              <w:rPr>
                <w:rFonts w:ascii="Arial" w:hAnsi="Arial" w:cs="Arial"/>
                <w:sz w:val="16"/>
                <w:szCs w:val="16"/>
              </w:rPr>
              <w:t>FPGA_REQ_3</w:t>
            </w:r>
            <w:proofErr w:type="gramStart"/>
            <w:r w:rsidRPr="002D5CCD">
              <w:rPr>
                <w:rFonts w:ascii="Arial" w:hAnsi="Arial" w:cs="Arial"/>
                <w:sz w:val="16"/>
                <w:szCs w:val="16"/>
              </w:rPr>
              <w:t>, ,</w:t>
            </w:r>
            <w:proofErr w:type="gramEnd"/>
            <w:r w:rsidRPr="002D5CCD">
              <w:rPr>
                <w:rFonts w:ascii="Arial" w:hAnsi="Arial" w:cs="Arial"/>
                <w:sz w:val="16"/>
                <w:szCs w:val="16"/>
              </w:rPr>
              <w:t xml:space="preserve"> NOT_TESTED</w:t>
            </w:r>
          </w:p>
          <w:p w14:paraId="61A29F80" w14:textId="11BFBFE6" w:rsidR="00F46313" w:rsidRDefault="00F46313" w:rsidP="00CA2C7E">
            <w:pPr>
              <w:rPr>
                <w:rFonts w:ascii="Arial" w:hAnsi="Arial" w:cs="Arial"/>
                <w:sz w:val="16"/>
                <w:szCs w:val="16"/>
              </w:rPr>
            </w:pPr>
            <w:r w:rsidRPr="002D5CCD">
              <w:rPr>
                <w:rFonts w:ascii="Arial" w:hAnsi="Arial" w:cs="Arial"/>
                <w:sz w:val="16"/>
                <w:szCs w:val="16"/>
              </w:rPr>
              <w:t>FPGA_REQ_</w:t>
            </w:r>
            <w:r>
              <w:rPr>
                <w:rFonts w:ascii="Arial" w:hAnsi="Arial" w:cs="Arial"/>
                <w:sz w:val="16"/>
                <w:szCs w:val="16"/>
              </w:rPr>
              <w:t>4</w:t>
            </w:r>
            <w:proofErr w:type="gramStart"/>
            <w:r w:rsidRPr="002D5CCD">
              <w:rPr>
                <w:rFonts w:ascii="Arial" w:hAnsi="Arial" w:cs="Arial"/>
                <w:sz w:val="16"/>
                <w:szCs w:val="16"/>
              </w:rPr>
              <w:t>, ,</w:t>
            </w:r>
            <w:proofErr w:type="gramEnd"/>
            <w:r w:rsidRPr="002D5CCD">
              <w:rPr>
                <w:rFonts w:ascii="Arial" w:hAnsi="Arial" w:cs="Arial"/>
                <w:sz w:val="16"/>
                <w:szCs w:val="16"/>
              </w:rPr>
              <w:t xml:space="preserve"> NOT_TESTED</w:t>
            </w:r>
          </w:p>
          <w:p w14:paraId="04318BF0" w14:textId="7BD21E32" w:rsidR="00F46313" w:rsidRDefault="00F46313" w:rsidP="00CA2C7E">
            <w:pPr>
              <w:rPr>
                <w:rFonts w:ascii="Arial" w:hAnsi="Arial" w:cs="Arial"/>
                <w:sz w:val="16"/>
                <w:szCs w:val="16"/>
              </w:rPr>
            </w:pPr>
          </w:p>
          <w:p w14:paraId="46DD6437" w14:textId="77777777" w:rsidR="00F46313" w:rsidRPr="002D5CCD" w:rsidRDefault="00F46313" w:rsidP="00CA2C7E">
            <w:pPr>
              <w:rPr>
                <w:rFonts w:ascii="Arial" w:hAnsi="Arial" w:cs="Arial"/>
                <w:sz w:val="16"/>
                <w:szCs w:val="16"/>
              </w:rPr>
            </w:pPr>
          </w:p>
          <w:p w14:paraId="36CDE198" w14:textId="27A30BDC" w:rsidR="00F46313" w:rsidRPr="005061BB" w:rsidRDefault="00F46313" w:rsidP="002D5CCD">
            <w:pPr>
              <w:rPr>
                <w:rFonts w:ascii="Arial" w:hAnsi="Arial" w:cs="Arial"/>
                <w:sz w:val="16"/>
                <w:szCs w:val="22"/>
              </w:rPr>
            </w:pPr>
            <w:r w:rsidRPr="005061BB">
              <w:rPr>
                <w:rFonts w:ascii="Arial" w:hAnsi="Arial" w:cs="Arial"/>
                <w:sz w:val="16"/>
                <w:szCs w:val="22"/>
              </w:rPr>
              <w:t>Requirement, Sub-Requirement(s), Compliance</w:t>
            </w:r>
            <w:r w:rsidRPr="005061BB">
              <w:rPr>
                <w:rFonts w:ascii="Arial" w:hAnsi="Arial" w:cs="Arial"/>
                <w:sz w:val="16"/>
                <w:szCs w:val="22"/>
              </w:rPr>
              <w:tab/>
            </w:r>
          </w:p>
          <w:p w14:paraId="4859CCC5" w14:textId="77777777" w:rsidR="00F46313" w:rsidRDefault="00F46313" w:rsidP="002D5CCD">
            <w:pPr>
              <w:rPr>
                <w:rFonts w:ascii="Arial" w:hAnsi="Arial" w:cs="Arial"/>
                <w:sz w:val="16"/>
                <w:szCs w:val="16"/>
              </w:rPr>
            </w:pPr>
            <w:r w:rsidRPr="002D5CCD">
              <w:rPr>
                <w:rFonts w:ascii="Arial" w:hAnsi="Arial" w:cs="Arial"/>
                <w:sz w:val="16"/>
                <w:szCs w:val="16"/>
              </w:rPr>
              <w:t>REQ_1, FPGA_REQ_1 FPGA_REQ_2 FPGA_REQ_3</w:t>
            </w:r>
            <w:r>
              <w:rPr>
                <w:rFonts w:ascii="Arial" w:hAnsi="Arial" w:cs="Arial"/>
                <w:sz w:val="16"/>
                <w:szCs w:val="16"/>
              </w:rPr>
              <w:t xml:space="preserve"> FPGA_REQ_4</w:t>
            </w:r>
            <w:r w:rsidRPr="002D5CCD">
              <w:rPr>
                <w:rFonts w:ascii="Arial" w:hAnsi="Arial" w:cs="Arial"/>
                <w:sz w:val="16"/>
                <w:szCs w:val="16"/>
              </w:rPr>
              <w:t>, NON_COMPLIANT</w:t>
            </w:r>
          </w:p>
          <w:p w14:paraId="3950D1E1" w14:textId="365A7C28" w:rsidR="00F46313" w:rsidRPr="00D604D4" w:rsidRDefault="00F46313" w:rsidP="002D5CCD">
            <w:pPr>
              <w:rPr>
                <w:rFonts w:ascii="Arial" w:hAnsi="Arial" w:cs="Arial"/>
                <w:i/>
                <w:iCs/>
                <w:sz w:val="16"/>
                <w:szCs w:val="22"/>
              </w:rPr>
            </w:pPr>
          </w:p>
        </w:tc>
        <w:tc>
          <w:tcPr>
            <w:tcW w:w="7087" w:type="dxa"/>
          </w:tcPr>
          <w:p w14:paraId="1B2C3EBA" w14:textId="6187338A" w:rsidR="00F46313" w:rsidRPr="005061BB" w:rsidRDefault="00F46313" w:rsidP="00A425BB">
            <w:pPr>
              <w:rPr>
                <w:rFonts w:ascii="Arial" w:hAnsi="Arial" w:cs="Arial"/>
                <w:sz w:val="16"/>
                <w:szCs w:val="22"/>
              </w:rPr>
            </w:pPr>
            <w:r w:rsidRPr="005061BB">
              <w:rPr>
                <w:rFonts w:ascii="Arial" w:hAnsi="Arial" w:cs="Arial"/>
                <w:sz w:val="16"/>
                <w:szCs w:val="22"/>
              </w:rPr>
              <w:t>Requirement, Testcase(s), Compliance</w:t>
            </w:r>
          </w:p>
          <w:p w14:paraId="0B6F3034" w14:textId="77777777" w:rsidR="00F46313" w:rsidRPr="002D5CCD" w:rsidRDefault="00F46313" w:rsidP="00A425BB">
            <w:pPr>
              <w:rPr>
                <w:rFonts w:ascii="Arial" w:hAnsi="Arial" w:cs="Arial"/>
                <w:sz w:val="16"/>
                <w:szCs w:val="16"/>
              </w:rPr>
            </w:pPr>
            <w:r w:rsidRPr="002D5CCD">
              <w:rPr>
                <w:rFonts w:ascii="Arial" w:hAnsi="Arial" w:cs="Arial"/>
                <w:sz w:val="16"/>
                <w:szCs w:val="16"/>
              </w:rPr>
              <w:t>FPGA_REQ_1, TC_UART_1, COMPLIANT</w:t>
            </w:r>
          </w:p>
          <w:p w14:paraId="4398EB12" w14:textId="77777777" w:rsidR="00F46313" w:rsidRPr="002D5CCD" w:rsidRDefault="00F46313" w:rsidP="00A425BB">
            <w:pPr>
              <w:rPr>
                <w:rFonts w:ascii="Arial" w:hAnsi="Arial" w:cs="Arial"/>
                <w:sz w:val="16"/>
                <w:szCs w:val="16"/>
              </w:rPr>
            </w:pPr>
            <w:r w:rsidRPr="002D5CCD">
              <w:rPr>
                <w:rFonts w:ascii="Arial" w:hAnsi="Arial" w:cs="Arial"/>
                <w:sz w:val="16"/>
                <w:szCs w:val="16"/>
              </w:rPr>
              <w:t>FPGA_REQ_2, TC_UART_1 TC_UART_2, COMPLIANT</w:t>
            </w:r>
          </w:p>
          <w:p w14:paraId="5C7EE382" w14:textId="77777777" w:rsidR="00F46313" w:rsidRDefault="00F46313" w:rsidP="00A425BB">
            <w:pPr>
              <w:rPr>
                <w:rFonts w:ascii="Arial" w:hAnsi="Arial" w:cs="Arial"/>
                <w:sz w:val="16"/>
                <w:szCs w:val="16"/>
              </w:rPr>
            </w:pPr>
            <w:r w:rsidRPr="002D5CCD">
              <w:rPr>
                <w:rFonts w:ascii="Arial" w:hAnsi="Arial" w:cs="Arial"/>
                <w:sz w:val="16"/>
                <w:szCs w:val="16"/>
              </w:rPr>
              <w:t>FPGA_REQ_3</w:t>
            </w:r>
            <w:proofErr w:type="gramStart"/>
            <w:r w:rsidRPr="002D5CCD">
              <w:rPr>
                <w:rFonts w:ascii="Arial" w:hAnsi="Arial" w:cs="Arial"/>
                <w:sz w:val="16"/>
                <w:szCs w:val="16"/>
              </w:rPr>
              <w:t>, ,</w:t>
            </w:r>
            <w:proofErr w:type="gramEnd"/>
            <w:r w:rsidRPr="002D5CCD">
              <w:rPr>
                <w:rFonts w:ascii="Arial" w:hAnsi="Arial" w:cs="Arial"/>
                <w:sz w:val="16"/>
                <w:szCs w:val="16"/>
              </w:rPr>
              <w:t xml:space="preserve"> NOT_TESTED</w:t>
            </w:r>
          </w:p>
          <w:p w14:paraId="0AEAE77E" w14:textId="77777777" w:rsidR="00F46313" w:rsidRDefault="00F46313" w:rsidP="00CA2C7E">
            <w:pPr>
              <w:rPr>
                <w:rFonts w:ascii="Arial" w:hAnsi="Arial" w:cs="Arial"/>
                <w:sz w:val="16"/>
                <w:szCs w:val="16"/>
              </w:rPr>
            </w:pPr>
            <w:r w:rsidRPr="002D5CCD">
              <w:rPr>
                <w:rFonts w:ascii="Arial" w:hAnsi="Arial" w:cs="Arial"/>
                <w:sz w:val="16"/>
                <w:szCs w:val="16"/>
              </w:rPr>
              <w:t>FPGA_REQ_</w:t>
            </w:r>
            <w:r>
              <w:rPr>
                <w:rFonts w:ascii="Arial" w:hAnsi="Arial" w:cs="Arial"/>
                <w:sz w:val="16"/>
                <w:szCs w:val="16"/>
              </w:rPr>
              <w:t>4</w:t>
            </w:r>
            <w:proofErr w:type="gramStart"/>
            <w:r w:rsidRPr="002D5CCD">
              <w:rPr>
                <w:rFonts w:ascii="Arial" w:hAnsi="Arial" w:cs="Arial"/>
                <w:sz w:val="16"/>
                <w:szCs w:val="16"/>
              </w:rPr>
              <w:t>, ,</w:t>
            </w:r>
            <w:proofErr w:type="gramEnd"/>
            <w:r w:rsidRPr="002D5CCD">
              <w:rPr>
                <w:rFonts w:ascii="Arial" w:hAnsi="Arial" w:cs="Arial"/>
                <w:sz w:val="16"/>
                <w:szCs w:val="16"/>
              </w:rPr>
              <w:t xml:space="preserve"> NOT_TESTED</w:t>
            </w:r>
          </w:p>
          <w:p w14:paraId="70BF8A83" w14:textId="77777777" w:rsidR="00F46313" w:rsidRDefault="00F46313" w:rsidP="00CA2C7E">
            <w:pPr>
              <w:rPr>
                <w:rFonts w:ascii="Arial" w:hAnsi="Arial" w:cs="Arial"/>
                <w:sz w:val="16"/>
                <w:szCs w:val="16"/>
              </w:rPr>
            </w:pPr>
          </w:p>
          <w:p w14:paraId="7F31B733" w14:textId="77777777" w:rsidR="00F46313" w:rsidRPr="002D5CCD" w:rsidRDefault="00F46313" w:rsidP="00CA2C7E">
            <w:pPr>
              <w:rPr>
                <w:rFonts w:ascii="Arial" w:hAnsi="Arial" w:cs="Arial"/>
                <w:sz w:val="16"/>
                <w:szCs w:val="16"/>
              </w:rPr>
            </w:pPr>
          </w:p>
          <w:p w14:paraId="314E2A39" w14:textId="3B175C01" w:rsidR="00F46313" w:rsidRPr="005061BB" w:rsidRDefault="00F46313" w:rsidP="002D5CCD">
            <w:pPr>
              <w:rPr>
                <w:rFonts w:ascii="Arial" w:hAnsi="Arial" w:cs="Arial"/>
                <w:sz w:val="16"/>
                <w:szCs w:val="22"/>
              </w:rPr>
            </w:pPr>
            <w:r w:rsidRPr="005061BB">
              <w:rPr>
                <w:rFonts w:ascii="Arial" w:hAnsi="Arial" w:cs="Arial"/>
                <w:sz w:val="16"/>
                <w:szCs w:val="22"/>
              </w:rPr>
              <w:t>Requirement, Sub-Requirement(s), Compliance</w:t>
            </w:r>
          </w:p>
          <w:p w14:paraId="6C907E93" w14:textId="1EB68894" w:rsidR="00F46313" w:rsidRPr="00D604D4" w:rsidRDefault="00F46313" w:rsidP="002D5CCD">
            <w:pPr>
              <w:rPr>
                <w:rFonts w:ascii="Arial" w:hAnsi="Arial" w:cs="Arial"/>
                <w:i/>
                <w:iCs/>
                <w:sz w:val="16"/>
                <w:szCs w:val="22"/>
              </w:rPr>
            </w:pPr>
            <w:r w:rsidRPr="002D5CCD">
              <w:rPr>
                <w:rFonts w:ascii="Arial" w:hAnsi="Arial" w:cs="Arial"/>
                <w:sz w:val="16"/>
                <w:szCs w:val="16"/>
              </w:rPr>
              <w:t>REQ_1, FPGA_REQ_1 FPGA_REQ_2 FPGA_REQ_3</w:t>
            </w:r>
            <w:r>
              <w:rPr>
                <w:rFonts w:ascii="Arial" w:hAnsi="Arial" w:cs="Arial"/>
                <w:sz w:val="16"/>
                <w:szCs w:val="16"/>
              </w:rPr>
              <w:t xml:space="preserve"> FPGA_REQ_4</w:t>
            </w:r>
            <w:r w:rsidRPr="002D5CCD">
              <w:rPr>
                <w:rFonts w:ascii="Arial" w:hAnsi="Arial" w:cs="Arial"/>
                <w:sz w:val="16"/>
                <w:szCs w:val="16"/>
              </w:rPr>
              <w:t>, NON_COMPLIANT</w:t>
            </w:r>
          </w:p>
        </w:tc>
      </w:tr>
    </w:tbl>
    <w:p w14:paraId="3F0E78C1" w14:textId="77777777" w:rsidR="008B073E" w:rsidRPr="002D5CCD" w:rsidRDefault="008B073E" w:rsidP="00D563C5">
      <w:pPr>
        <w:rPr>
          <w:rFonts w:ascii="Arial" w:hAnsi="Arial" w:cs="Arial"/>
          <w:lang w:val="en-US"/>
        </w:rPr>
      </w:pPr>
    </w:p>
    <w:p w14:paraId="0FE249D0" w14:textId="4FD90581" w:rsidR="008F26FD" w:rsidRDefault="0087401A" w:rsidP="0087401A">
      <w:pPr>
        <w:pStyle w:val="Heading1"/>
      </w:pPr>
      <w:r>
        <w:lastRenderedPageBreak/>
        <w:t>Example demos</w:t>
      </w:r>
    </w:p>
    <w:p w14:paraId="68A85F43" w14:textId="1E5B7664" w:rsidR="00D37AC1" w:rsidRPr="00D37AC1" w:rsidRDefault="0087401A" w:rsidP="00D37AC1">
      <w:pPr>
        <w:spacing w:before="240"/>
        <w:rPr>
          <w:rFonts w:ascii="Arial" w:hAnsi="Arial" w:cs="Arial"/>
          <w:iCs/>
          <w:szCs w:val="18"/>
        </w:rPr>
      </w:pPr>
      <w:r w:rsidRPr="0087401A">
        <w:rPr>
          <w:rFonts w:ascii="Arial" w:hAnsi="Arial" w:cs="Arial"/>
          <w:iCs/>
          <w:szCs w:val="18"/>
        </w:rPr>
        <w:t xml:space="preserve">There are two example demos provided under the demo directory, one </w:t>
      </w:r>
      <w:r w:rsidR="00EB3849">
        <w:rPr>
          <w:rFonts w:ascii="Arial" w:hAnsi="Arial" w:cs="Arial"/>
          <w:iCs/>
          <w:szCs w:val="18"/>
        </w:rPr>
        <w:t>with the most</w:t>
      </w:r>
      <w:r w:rsidRPr="0087401A">
        <w:rPr>
          <w:rFonts w:ascii="Arial" w:hAnsi="Arial" w:cs="Arial"/>
          <w:iCs/>
          <w:szCs w:val="18"/>
        </w:rPr>
        <w:t xml:space="preserve"> basic </w:t>
      </w:r>
      <w:r w:rsidR="00EB3849">
        <w:rPr>
          <w:rFonts w:ascii="Arial" w:hAnsi="Arial" w:cs="Arial"/>
          <w:iCs/>
          <w:szCs w:val="18"/>
        </w:rPr>
        <w:t xml:space="preserve">usage </w:t>
      </w:r>
      <w:r w:rsidRPr="0087401A">
        <w:rPr>
          <w:rFonts w:ascii="Arial" w:hAnsi="Arial" w:cs="Arial"/>
          <w:iCs/>
          <w:szCs w:val="18"/>
        </w:rPr>
        <w:t>and one with a more complete functionality.</w:t>
      </w:r>
    </w:p>
    <w:p w14:paraId="79ED7DCB" w14:textId="77777777" w:rsidR="00D37AC1" w:rsidRDefault="00D37AC1" w:rsidP="002F3699">
      <w:pPr>
        <w:rPr>
          <w:rFonts w:ascii="Arial" w:hAnsi="Arial" w:cs="Arial"/>
          <w:i/>
          <w:iCs/>
          <w:sz w:val="14"/>
          <w:szCs w:val="16"/>
        </w:rPr>
      </w:pPr>
    </w:p>
    <w:p w14:paraId="46355C59" w14:textId="26FFC8A9" w:rsidR="001A595C" w:rsidRPr="00D37AC1" w:rsidRDefault="00C37C8D" w:rsidP="001A595C">
      <w:pPr>
        <w:rPr>
          <w:rFonts w:ascii="Arial" w:hAnsi="Arial" w:cs="Arial"/>
          <w:i/>
          <w:iCs/>
          <w:sz w:val="14"/>
          <w:szCs w:val="16"/>
        </w:rPr>
      </w:pPr>
      <w:r w:rsidRPr="00AC5065">
        <w:rPr>
          <w:rFonts w:ascii="Arial" w:hAnsi="Arial" w:cs="Arial"/>
          <w:noProof/>
          <w:sz w:val="16"/>
          <w:lang w:val="nb-NO" w:eastAsia="nb-NO"/>
        </w:rPr>
        <mc:AlternateContent>
          <mc:Choice Requires="wps">
            <w:drawing>
              <wp:anchor distT="0" distB="0" distL="114300" distR="114300" simplePos="0" relativeHeight="251658240" behindDoc="0" locked="0" layoutInCell="1" allowOverlap="1" wp14:anchorId="6B7D54B5" wp14:editId="7C0D8E76">
                <wp:simplePos x="0" y="0"/>
                <wp:positionH relativeFrom="column">
                  <wp:posOffset>-86360</wp:posOffset>
                </wp:positionH>
                <wp:positionV relativeFrom="paragraph">
                  <wp:posOffset>94615</wp:posOffset>
                </wp:positionV>
                <wp:extent cx="1052830" cy="437515"/>
                <wp:effectExtent l="0" t="0" r="0" b="635"/>
                <wp:wrapSquare wrapText="bothSides"/>
                <wp:docPr id="5" name="Tekstboks 5"/>
                <wp:cNvGraphicFramePr/>
                <a:graphic xmlns:a="http://schemas.openxmlformats.org/drawingml/2006/main">
                  <a:graphicData uri="http://schemas.microsoft.com/office/word/2010/wordprocessingShape">
                    <wps:wsp>
                      <wps:cNvSpPr txBox="1"/>
                      <wps:spPr>
                        <a:xfrm>
                          <a:off x="0" y="0"/>
                          <a:ext cx="1052830" cy="43751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BBE523E" w14:textId="246C9CFA" w:rsidR="0004699C" w:rsidRPr="000B3A3B" w:rsidRDefault="0004699C" w:rsidP="0058685D">
                            <w:pPr>
                              <w:rPr>
                                <w:rFonts w:eastAsia="MS Mincho" w:cs="MS Mincho"/>
                                <w:b/>
                                <w:sz w:val="16"/>
                              </w:rPr>
                            </w:pPr>
                            <w:r w:rsidRPr="000B3A3B">
                              <w:rPr>
                                <w:b/>
                                <w:sz w:val="16"/>
                              </w:rPr>
                              <w:t>INTELLECTUAL</w:t>
                            </w:r>
                          </w:p>
                          <w:p w14:paraId="27EC7A63" w14:textId="23C6B24A" w:rsidR="0004699C" w:rsidRPr="000B3A3B" w:rsidRDefault="0004699C" w:rsidP="0058685D">
                            <w:pPr>
                              <w:rPr>
                                <w:b/>
                                <w:sz w:val="22"/>
                              </w:rPr>
                            </w:pPr>
                            <w:r w:rsidRPr="000B3A3B">
                              <w:rPr>
                                <w:b/>
                                <w:sz w:val="22"/>
                              </w:rPr>
                              <w:t>PROPERTY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7D54B5" id="Tekstboks 5" o:spid="_x0000_s1035" type="#_x0000_t202" style="position:absolute;margin-left:-6.8pt;margin-top:7.45pt;width:82.9pt;height:34.4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" filled="f" stroked="f">
                <v:textbox>
                  <w:txbxContent>
                    <w:p w14:paraId="2BBE523E" w14:textId="246C9CFA" w:rsidR="0004699C" w:rsidRPr="000B3A3B" w:rsidRDefault="0004699C" w:rsidP="0058685D">
                      <w:pPr>
                        <w:rPr>
                          <w:rFonts w:eastAsia="MS Mincho" w:cs="MS Mincho"/>
                          <w:b/>
                          <w:sz w:val="16"/>
                        </w:rPr>
                      </w:pPr>
                      <w:r w:rsidRPr="000B3A3B">
                        <w:rPr>
                          <w:b/>
                          <w:sz w:val="16"/>
                        </w:rPr>
                        <w:t>INTELLECTUAL</w:t>
                      </w:r>
                    </w:p>
                    <w:p w14:paraId="27EC7A63" w14:textId="23C6B24A" w:rsidR="0004699C" w:rsidRPr="000B3A3B" w:rsidRDefault="0004699C" w:rsidP="0058685D">
                      <w:pPr>
                        <w:rPr>
                          <w:b/>
                          <w:sz w:val="22"/>
                        </w:rPr>
                      </w:pPr>
                      <w:r w:rsidRPr="000B3A3B">
                        <w:rPr>
                          <w:b/>
                          <w:sz w:val="22"/>
                        </w:rPr>
                        <w:t>PROPERTY</w:t>
                      </w:r>
                    </w:p>
                  </w:txbxContent>
                </v:textbox>
                <w10:wrap type="square"/>
              </v:shape>
            </w:pict>
          </mc:Fallback>
        </mc:AlternateContent>
      </w:r>
      <w:r w:rsidR="009902B2" w:rsidRPr="00AC5065">
        <w:rPr>
          <w:rFonts w:ascii="Arial" w:hAnsi="Arial" w:cs="Arial"/>
          <w:noProof/>
          <w:sz w:val="16"/>
          <w:lang w:val="nb-NO" w:eastAsia="nb-NO"/>
        </w:rPr>
        <mc:AlternateContent>
          <mc:Choice Requires="wps">
            <w:drawing>
              <wp:anchor distT="0" distB="0" distL="114300" distR="114300" simplePos="0" relativeHeight="251656192" behindDoc="0" locked="0" layoutInCell="1" allowOverlap="1" wp14:anchorId="199BDFDD" wp14:editId="28E77899">
                <wp:simplePos x="0" y="0"/>
                <wp:positionH relativeFrom="column">
                  <wp:posOffset>894715</wp:posOffset>
                </wp:positionH>
                <wp:positionV relativeFrom="paragraph">
                  <wp:posOffset>112395</wp:posOffset>
                </wp:positionV>
                <wp:extent cx="8430895" cy="394335"/>
                <wp:effectExtent l="0" t="0" r="0" b="12065"/>
                <wp:wrapSquare wrapText="bothSides"/>
                <wp:docPr id="4" name="Tekstboks 4"/>
                <wp:cNvGraphicFramePr/>
                <a:graphic xmlns:a="http://schemas.openxmlformats.org/drawingml/2006/main">
                  <a:graphicData uri="http://schemas.microsoft.com/office/word/2010/wordprocessingShape">
                    <wps:wsp>
                      <wps:cNvSpPr txBox="1"/>
                      <wps:spPr>
                        <a:xfrm>
                          <a:off x="0" y="0"/>
                          <a:ext cx="8430895" cy="3943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F10682A" w14:textId="2B98633F" w:rsidR="0004699C" w:rsidRPr="009902B2" w:rsidRDefault="0004699C" w:rsidP="0058685D">
                            <w:pPr>
                              <w:spacing w:line="276" w:lineRule="auto"/>
                            </w:pPr>
                            <w:r w:rsidRPr="009902B2">
                              <w:rPr>
                                <w:iCs/>
                                <w:sz w:val="13"/>
                                <w:szCs w:val="16"/>
                              </w:rPr>
                              <w:t>Disclaimer:  This IP and any part thereof are provided "as is", without warranty of any kind, express or implied, including but not limited to the warranties of merchantability, fitness for a particular purpose and noninfringement.</w:t>
                            </w:r>
                            <w:r w:rsidRPr="009902B2">
                              <w:rPr>
                                <w:iCs/>
                                <w:sz w:val="13"/>
                                <w:szCs w:val="16"/>
                              </w:rPr>
                              <w:br/>
                              <w:t>In no event shall the authors or copyright holders be liable for any claim, damages or other liability, whether in an action of contract, tort or otherwise, arising from, out of or in connection with this IP.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9BDFDD" id="Tekstboks 4" o:spid="_x0000_s1036" type="#_x0000_t202" style="position:absolute;margin-left:70.45pt;margin-top:8.85pt;width:663.85pt;height:31.0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" filled="f" stroked="f">
                <v:textbox>
                  <w:txbxContent>
                    <w:p w14:paraId="4F10682A" w14:textId="2B98633F" w:rsidR="0004699C" w:rsidRPr="009902B2" w:rsidRDefault="0004699C" w:rsidP="0058685D">
                      <w:pPr>
                        <w:spacing w:line="276" w:lineRule="auto"/>
                      </w:pPr>
                      <w:r w:rsidRPr="009902B2">
                        <w:rPr>
                          <w:iCs/>
                          <w:sz w:val="13"/>
                          <w:szCs w:val="16"/>
                        </w:rPr>
                        <w:t>Disclaimer:  This IP and any part thereof are provided "as is", without warranty of any kind, express or implied, including but not limited to the warranties of merchantability, fitness for a particular purpose and noninfringement.</w:t>
                      </w:r>
                      <w:r w:rsidRPr="009902B2">
                        <w:rPr>
                          <w:iCs/>
                          <w:sz w:val="13"/>
                          <w:szCs w:val="16"/>
                        </w:rPr>
                        <w:br/>
                        <w:t>In no event shall the authors or copyright holders be liable for any claim, damages or other liability, whether in an action of contract, tort or otherwise, arising from, out of or in connection with this IP.</w:t>
                      </w:r>
                    </w:p>
                  </w:txbxContent>
                </v:textbox>
                <w10:wrap type="square"/>
              </v:shape>
            </w:pict>
          </mc:Fallback>
        </mc:AlternateContent>
      </w:r>
    </w:p>
    <w:sectPr w:rsidR="001A595C" w:rsidRPr="00D37AC1" w:rsidSect="00254299">
      <w:headerReference w:type="even" r:id="rId16"/>
      <w:headerReference w:type="default" r:id="rId17"/>
      <w:footerReference w:type="even" r:id="rId18"/>
      <w:footerReference w:type="default" r:id="rId19"/>
      <w:headerReference w:type="first" r:id="rId20"/>
      <w:footerReference w:type="first" r:id="rId21"/>
      <w:pgSz w:w="16840" w:h="11907" w:orient="landscape" w:code="9"/>
      <w:pgMar w:top="1134" w:right="851" w:bottom="851" w:left="850" w:header="567" w:footer="284" w:gutter="0"/>
      <w:cols w:space="720"/>
      <w:noEndnote/>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FA381B5" w14:textId="77777777" w:rsidR="00A06859" w:rsidRPr="009F58C4" w:rsidRDefault="00A06859">
      <w:pPr>
        <w:rPr>
          <w:rFonts w:ascii="Arial" w:hAnsi="Arial" w:cs="Arial"/>
          <w:lang w:val="sq-AL"/>
        </w:rPr>
      </w:pPr>
      <w:r w:rsidRPr="009F58C4">
        <w:rPr>
          <w:rFonts w:ascii="Arial" w:hAnsi="Arial" w:cs="Arial"/>
          <w:lang w:val="sq-AL"/>
        </w:rPr>
        <w:separator/>
      </w:r>
    </w:p>
    <w:p w14:paraId="7EB3E1FB" w14:textId="77777777" w:rsidR="00A06859" w:rsidRDefault="00A06859"/>
  </w:endnote>
  <w:endnote w:type="continuationSeparator" w:id="0">
    <w:p w14:paraId="23AD21C0" w14:textId="77777777" w:rsidR="00A06859" w:rsidRPr="009F58C4" w:rsidRDefault="00A06859">
      <w:pPr>
        <w:rPr>
          <w:rFonts w:ascii="Arial" w:hAnsi="Arial" w:cs="Arial"/>
          <w:lang w:val="sq-AL"/>
        </w:rPr>
      </w:pPr>
      <w:r w:rsidRPr="009F58C4">
        <w:rPr>
          <w:rFonts w:ascii="Arial" w:hAnsi="Arial" w:cs="Arial"/>
          <w:lang w:val="sq-AL"/>
        </w:rPr>
        <w:continuationSeparator/>
      </w:r>
    </w:p>
    <w:p w14:paraId="43F48B21" w14:textId="77777777" w:rsidR="00A06859" w:rsidRDefault="00A0685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embedRegular r:id="rId1" w:fontKey="{1484D416-C67D-4601-8CC1-6C1CCD684ABF}"/>
  </w:font>
  <w:font w:name="Helvetica">
    <w:panose1 w:val="020B0604020202020204"/>
    <w:charset w:val="00"/>
    <w:family w:val="swiss"/>
    <w:pitch w:val="variable"/>
    <w:sig w:usb0="E0002EFF" w:usb1="C000785B" w:usb2="00000009" w:usb3="00000000" w:csb0="000001FF" w:csb1="00000000"/>
    <w:embedRegular r:id="rId2" w:fontKey="{41003F3F-3319-46E9-A508-458AF83611D2}"/>
    <w:embedBold r:id="rId3" w:fontKey="{70598841-28E5-4C11-9C9C-6BFC42C4A432}"/>
    <w:embedItalic r:id="rId4" w:fontKey="{79A144BC-60A8-4C47-A168-FC457CD2848A}"/>
    <w:embedBoldItalic r:id="rId5" w:fontKey="{D6A8F13D-89E0-4156-A1C0-D3938257B5BD}"/>
  </w:font>
  <w:font w:name="Verdana">
    <w:panose1 w:val="020B0604030504040204"/>
    <w:charset w:val="00"/>
    <w:family w:val="swiss"/>
    <w:pitch w:val="variable"/>
    <w:sig w:usb0="A00006FF" w:usb1="4000205B" w:usb2="00000010" w:usb3="00000000" w:csb0="0000019F" w:csb1="00000000"/>
    <w:embedRegular r:id="rId6" w:fontKey="{AA6CB834-7243-404D-BCCB-BF069739C32E}"/>
    <w:embedBold r:id="rId7" w:fontKey="{FFCA7F00-3663-4B31-B0C7-FF2B69417238}"/>
    <w:embedBoldItalic r:id="rId8" w:fontKey="{22EFE998-02E1-4B61-8CE2-47B2196B63F5}"/>
  </w:font>
  <w:font w:name="Arial Narrow">
    <w:panose1 w:val="020B0606020202030204"/>
    <w:charset w:val="00"/>
    <w:family w:val="swiss"/>
    <w:pitch w:val="variable"/>
    <w:sig w:usb0="00000287" w:usb1="00000800" w:usb2="00000000" w:usb3="00000000" w:csb0="0000009F" w:csb1="00000000"/>
    <w:embedRegular r:id="rId9" w:fontKey="{AA05811B-1D46-41A9-8952-2E7F3EB05BE9}"/>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embedRegular r:id="rId10" w:fontKey="{661D0E48-FE0B-483E-967C-55F91376FAA7}"/>
    <w:embedBold r:id="rId11" w:fontKey="{36C41584-5279-4E91-BDB7-DB6C65AB34F2}"/>
    <w:embedItalic r:id="rId12" w:fontKey="{22AF4BCB-F18B-4374-B93F-4F8E99888EEF}"/>
    <w:embedBoldItalic r:id="rId13" w:fontKey="{A976CE73-D09F-41EB-A539-FBC2DEAC6DE1}"/>
  </w:font>
  <w:font w:name="Cambria Math">
    <w:panose1 w:val="02040503050406030204"/>
    <w:charset w:val="00"/>
    <w:family w:val="roman"/>
    <w:pitch w:val="variable"/>
    <w:sig w:usb0="E00006FF" w:usb1="420024FF" w:usb2="02000000" w:usb3="00000000" w:csb0="0000019F" w:csb1="00000000"/>
    <w:embedRegular r:id="rId14" w:fontKey="{85426FB5-03ED-42CD-9789-12081F8002CE}"/>
    <w:embedBold r:id="rId15" w:fontKey="{E7D7CE4F-6527-47EB-8028-76C0F222C25D}"/>
  </w:font>
  <w:font w:name="Calibri">
    <w:panose1 w:val="020F0502020204030204"/>
    <w:charset w:val="00"/>
    <w:family w:val="swiss"/>
    <w:pitch w:val="variable"/>
    <w:sig w:usb0="E4002EFF" w:usb1="C000247B" w:usb2="00000009" w:usb3="00000000" w:csb0="000001FF" w:csb1="00000000"/>
  </w:font>
  <w:font w:name="Helvetica Neue">
    <w:charset w:val="00"/>
    <w:family w:val="auto"/>
    <w:pitch w:val="variable"/>
    <w:sig w:usb0="E50002FF" w:usb1="500079DB" w:usb2="00000010" w:usb3="00000000" w:csb0="00000001" w:csb1="00000000"/>
  </w:font>
  <w:font w:name="Helvetica Light">
    <w:altName w:val="HELVETICA LIGHT"/>
    <w:charset w:val="00"/>
    <w:family w:val="swiss"/>
    <w:pitch w:val="variable"/>
    <w:sig w:usb0="800000AF" w:usb1="4000204A" w:usb2="00000000" w:usb3="00000000" w:csb0="00000001" w:csb1="00000000"/>
  </w:font>
  <w:font w:name="Consolas">
    <w:panose1 w:val="020B0609020204030204"/>
    <w:charset w:val="00"/>
    <w:family w:val="modern"/>
    <w:pitch w:val="fixed"/>
    <w:sig w:usb0="E00006FF" w:usb1="0000FCFF" w:usb2="00000001" w:usb3="00000000" w:csb0="0000019F" w:csb1="00000000"/>
    <w:embedBold r:id="rId16" w:subsetted="1" w:fontKey="{7068B4A1-EB0C-4745-B64F-3EBB43BA5322}"/>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C6AD8D" w14:textId="621222E8" w:rsidR="0004699C" w:rsidRDefault="0004699C" w:rsidP="00510784">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w:t>
    </w:r>
    <w:r>
      <w:rPr>
        <w:rStyle w:val="PageNumber"/>
      </w:rPr>
      <w:fldChar w:fldCharType="end"/>
    </w:r>
  </w:p>
  <w:p w14:paraId="0148F76F" w14:textId="77777777" w:rsidR="0004699C" w:rsidRDefault="0004699C" w:rsidP="004D74A3">
    <w:pPr>
      <w:pStyle w:val="Footer"/>
      <w:ind w:right="360"/>
    </w:pPr>
  </w:p>
  <w:p w14:paraId="11221A02" w14:textId="77777777" w:rsidR="0004699C" w:rsidRDefault="0004699C"/>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FCD830" w14:textId="67680B47" w:rsidR="0004699C" w:rsidRPr="004D74A3" w:rsidRDefault="0004699C" w:rsidP="00510784">
    <w:pPr>
      <w:pStyle w:val="Footer"/>
      <w:framePr w:wrap="none" w:vAnchor="text" w:hAnchor="margin" w:xAlign="right" w:y="1"/>
      <w:rPr>
        <w:rStyle w:val="PageNumber"/>
        <w:color w:val="1381C4"/>
      </w:rPr>
    </w:pPr>
    <w:r w:rsidRPr="004D74A3">
      <w:rPr>
        <w:rStyle w:val="PageNumber"/>
        <w:color w:val="1381C4"/>
      </w:rPr>
      <w:fldChar w:fldCharType="begin"/>
    </w:r>
    <w:r w:rsidRPr="004D74A3">
      <w:rPr>
        <w:rStyle w:val="PageNumber"/>
        <w:color w:val="1381C4"/>
      </w:rPr>
      <w:instrText xml:space="preserve">PAGE  </w:instrText>
    </w:r>
    <w:r w:rsidRPr="004D74A3">
      <w:rPr>
        <w:rStyle w:val="PageNumber"/>
        <w:color w:val="1381C4"/>
      </w:rPr>
      <w:fldChar w:fldCharType="separate"/>
    </w:r>
    <w:r>
      <w:rPr>
        <w:rStyle w:val="PageNumber"/>
        <w:noProof/>
        <w:color w:val="1381C4"/>
      </w:rPr>
      <w:t>5</w:t>
    </w:r>
    <w:r w:rsidRPr="004D74A3">
      <w:rPr>
        <w:rStyle w:val="PageNumber"/>
        <w:color w:val="1381C4"/>
      </w:rPr>
      <w:fldChar w:fldCharType="end"/>
    </w:r>
    <w:r>
      <w:rPr>
        <w:rStyle w:val="PageNumber"/>
        <w:color w:val="1381C4"/>
      </w:rPr>
      <w:t xml:space="preserve"> (1</w:t>
    </w:r>
    <w:del w:id="267" w:author="Author">
      <w:r w:rsidR="00C37E65" w:rsidDel="00FC1287">
        <w:rPr>
          <w:rStyle w:val="PageNumber"/>
          <w:color w:val="1381C4"/>
        </w:rPr>
        <w:delText>5</w:delText>
      </w:r>
    </w:del>
    <w:ins w:id="268" w:author="Author">
      <w:r w:rsidR="00FC1287">
        <w:rPr>
          <w:rStyle w:val="PageNumber"/>
          <w:color w:val="1381C4"/>
        </w:rPr>
        <w:t>6</w:t>
      </w:r>
    </w:ins>
    <w:r>
      <w:rPr>
        <w:rStyle w:val="PageNumber"/>
        <w:color w:val="1381C4"/>
      </w:rPr>
      <w:t>)</w:t>
    </w:r>
  </w:p>
  <w:tbl>
    <w:tblPr>
      <w:tblW w:w="15175" w:type="dxa"/>
      <w:jc w:val="center"/>
      <w:tblBorders>
        <w:top w:val="single" w:sz="4" w:space="0" w:color="1381C4"/>
      </w:tblBorders>
      <w:tblLayout w:type="fixed"/>
      <w:tblLook w:val="0000" w:firstRow="0" w:lastRow="0" w:firstColumn="0" w:lastColumn="0" w:noHBand="0" w:noVBand="0"/>
    </w:tblPr>
    <w:tblGrid>
      <w:gridCol w:w="3918"/>
      <w:gridCol w:w="3919"/>
      <w:gridCol w:w="3929"/>
      <w:gridCol w:w="3409"/>
    </w:tblGrid>
    <w:tr w:rsidR="0004699C" w:rsidRPr="001517CF" w14:paraId="35168E3E" w14:textId="77777777" w:rsidTr="004D74A3">
      <w:trPr>
        <w:trHeight w:val="214"/>
        <w:jc w:val="center"/>
      </w:trPr>
      <w:tc>
        <w:tcPr>
          <w:tcW w:w="3918" w:type="dxa"/>
          <w:vAlign w:val="center"/>
        </w:tcPr>
        <w:p w14:paraId="78424532" w14:textId="6D895588" w:rsidR="0004699C" w:rsidRPr="00493329" w:rsidRDefault="0004699C" w:rsidP="00AA1435">
          <w:pPr>
            <w:pStyle w:val="Footer"/>
            <w:tabs>
              <w:tab w:val="clear" w:pos="4153"/>
              <w:tab w:val="clear" w:pos="8306"/>
            </w:tabs>
            <w:spacing w:line="276" w:lineRule="auto"/>
            <w:ind w:right="360"/>
            <w:rPr>
              <w:rFonts w:ascii="Helvetica" w:hAnsi="Helvetica" w:cs="Arial"/>
              <w:color w:val="1381C4"/>
              <w:sz w:val="14"/>
              <w:lang w:val="sq-AL"/>
            </w:rPr>
          </w:pPr>
          <w:r w:rsidRPr="00EE4DBA">
            <w:rPr>
              <w:rFonts w:ascii="Helvetica" w:hAnsi="Helvetica" w:cs="Arial"/>
              <w:color w:val="1381C4"/>
              <w:sz w:val="14"/>
              <w:lang w:val="sq-AL"/>
            </w:rPr>
            <w:t xml:space="preserve">Specification </w:t>
          </w:r>
          <w:r>
            <w:rPr>
              <w:rFonts w:ascii="Helvetica" w:hAnsi="Helvetica" w:cs="Arial"/>
              <w:color w:val="1381C4"/>
              <w:sz w:val="14"/>
              <w:lang w:val="sq-AL"/>
            </w:rPr>
            <w:t>Coverage</w:t>
          </w:r>
          <w:r w:rsidRPr="00EE4DBA">
            <w:rPr>
              <w:rFonts w:ascii="Helvetica" w:hAnsi="Helvetica" w:cs="Arial"/>
              <w:color w:val="1381C4"/>
              <w:sz w:val="14"/>
              <w:lang w:val="sq-AL"/>
            </w:rPr>
            <w:t xml:space="preserve"> </w:t>
          </w:r>
          <w:r w:rsidRPr="00493329">
            <w:rPr>
              <w:rFonts w:ascii="Helvetica" w:hAnsi="Helvetica" w:cs="Arial"/>
              <w:color w:val="1381C4"/>
              <w:sz w:val="14"/>
              <w:lang w:val="sq-AL"/>
            </w:rPr>
            <w:t>- Quick Reference</w:t>
          </w:r>
        </w:p>
      </w:tc>
      <w:tc>
        <w:tcPr>
          <w:tcW w:w="3919" w:type="dxa"/>
          <w:vAlign w:val="center"/>
        </w:tcPr>
        <w:p w14:paraId="216579DD" w14:textId="6A7307A9" w:rsidR="0004699C" w:rsidRPr="00493329" w:rsidRDefault="0004699C" w:rsidP="0018472D">
          <w:pPr>
            <w:pStyle w:val="Footer"/>
            <w:tabs>
              <w:tab w:val="clear" w:pos="4153"/>
              <w:tab w:val="clear" w:pos="8306"/>
            </w:tabs>
            <w:spacing w:line="276" w:lineRule="auto"/>
            <w:rPr>
              <w:rFonts w:ascii="Helvetica" w:hAnsi="Helvetica" w:cs="Arial"/>
              <w:color w:val="1381C4"/>
              <w:sz w:val="14"/>
              <w:lang w:val="sq-AL"/>
            </w:rPr>
          </w:pPr>
          <w:r>
            <w:rPr>
              <w:rFonts w:ascii="Helvetica" w:hAnsi="Helvetica" w:cs="Arial"/>
              <w:b/>
              <w:color w:val="1381C4"/>
              <w:sz w:val="14"/>
              <w:lang w:val="sq-AL"/>
            </w:rPr>
            <w:t xml:space="preserve">Version </w:t>
          </w:r>
          <w:r w:rsidR="00D97F39">
            <w:rPr>
              <w:rFonts w:ascii="Helvetica" w:hAnsi="Helvetica" w:cs="Arial"/>
              <w:b/>
              <w:color w:val="1381C4"/>
              <w:sz w:val="14"/>
              <w:lang w:val="sq-AL"/>
            </w:rPr>
            <w:t>1</w:t>
          </w:r>
          <w:r>
            <w:rPr>
              <w:rFonts w:ascii="Helvetica" w:hAnsi="Helvetica" w:cs="Arial"/>
              <w:b/>
              <w:color w:val="1381C4"/>
              <w:sz w:val="14"/>
              <w:lang w:val="sq-AL"/>
            </w:rPr>
            <w:t>.</w:t>
          </w:r>
          <w:r w:rsidR="00D97F39">
            <w:rPr>
              <w:rFonts w:ascii="Helvetica" w:hAnsi="Helvetica" w:cs="Arial"/>
              <w:b/>
              <w:color w:val="1381C4"/>
              <w:sz w:val="14"/>
              <w:lang w:val="sq-AL"/>
            </w:rPr>
            <w:t>0</w:t>
          </w:r>
          <w:r>
            <w:rPr>
              <w:rFonts w:ascii="Helvetica" w:hAnsi="Helvetica" w:cs="Arial"/>
              <w:b/>
              <w:color w:val="1381C4"/>
              <w:sz w:val="14"/>
              <w:lang w:val="sq-AL"/>
            </w:rPr>
            <w:t>.</w:t>
          </w:r>
          <w:r w:rsidR="003269D8">
            <w:rPr>
              <w:rFonts w:ascii="Helvetica" w:hAnsi="Helvetica" w:cs="Arial"/>
              <w:b/>
              <w:color w:val="1381C4"/>
              <w:sz w:val="14"/>
              <w:lang w:val="sq-AL"/>
            </w:rPr>
            <w:t>x</w:t>
          </w:r>
          <w:r w:rsidRPr="00493329">
            <w:rPr>
              <w:rFonts w:ascii="Helvetica" w:hAnsi="Helvetica" w:cs="Arial"/>
              <w:color w:val="1381C4"/>
              <w:sz w:val="14"/>
              <w:lang w:val="sq-AL"/>
            </w:rPr>
            <w:t xml:space="preserve"> - Last update: </w:t>
          </w:r>
          <w:r>
            <w:rPr>
              <w:rFonts w:ascii="Helvetica" w:hAnsi="Helvetica" w:cs="Arial"/>
              <w:color w:val="1381C4"/>
              <w:sz w:val="14"/>
              <w:lang w:val="sq-AL"/>
            </w:rPr>
            <w:fldChar w:fldCharType="begin"/>
          </w:r>
          <w:r>
            <w:rPr>
              <w:rFonts w:ascii="Helvetica" w:hAnsi="Helvetica" w:cs="Arial"/>
              <w:color w:val="1381C4"/>
              <w:sz w:val="14"/>
              <w:lang w:val="en-US"/>
            </w:rPr>
            <w:instrText xml:space="preserve"> DATE  \@ "yyyy-MM-dd" </w:instrText>
          </w:r>
          <w:r>
            <w:rPr>
              <w:rFonts w:ascii="Helvetica" w:hAnsi="Helvetica" w:cs="Arial"/>
              <w:color w:val="1381C4"/>
              <w:sz w:val="14"/>
              <w:lang w:val="sq-AL"/>
            </w:rPr>
            <w:fldChar w:fldCharType="separate"/>
          </w:r>
          <w:r w:rsidR="0032430D">
            <w:rPr>
              <w:rFonts w:ascii="Helvetica" w:hAnsi="Helvetica" w:cs="Arial"/>
              <w:noProof/>
              <w:color w:val="1381C4"/>
              <w:sz w:val="14"/>
              <w:lang w:val="en-US"/>
            </w:rPr>
            <w:t>2023-10-19</w:t>
          </w:r>
          <w:r>
            <w:rPr>
              <w:rFonts w:ascii="Helvetica" w:hAnsi="Helvetica" w:cs="Arial"/>
              <w:color w:val="1381C4"/>
              <w:sz w:val="14"/>
              <w:lang w:val="sq-AL"/>
            </w:rPr>
            <w:fldChar w:fldCharType="end"/>
          </w:r>
        </w:p>
      </w:tc>
      <w:tc>
        <w:tcPr>
          <w:tcW w:w="3929" w:type="dxa"/>
          <w:vAlign w:val="center"/>
        </w:tcPr>
        <w:p w14:paraId="4D00DFF0" w14:textId="5E63FBF4" w:rsidR="0004699C" w:rsidRPr="00493329" w:rsidRDefault="0004699C" w:rsidP="00615DBA">
          <w:pPr>
            <w:pStyle w:val="Footer"/>
            <w:tabs>
              <w:tab w:val="clear" w:pos="4153"/>
              <w:tab w:val="clear" w:pos="8306"/>
            </w:tabs>
            <w:spacing w:line="276" w:lineRule="auto"/>
            <w:rPr>
              <w:rFonts w:ascii="Helvetica" w:hAnsi="Helvetica"/>
              <w:color w:val="0000FF"/>
              <w:u w:val="single"/>
              <w:lang w:val="sq-AL"/>
            </w:rPr>
          </w:pPr>
          <w:r>
            <w:fldChar w:fldCharType="begin"/>
          </w:r>
          <w:r w:rsidRPr="002778A8">
            <w:rPr>
              <w:lang w:val="sq-AL"/>
              <w:rPrChange w:id="269" w:author="Author">
                <w:rPr/>
              </w:rPrChange>
            </w:rPr>
            <w:instrText xml:space="preserve"> HYPERLINK "mailto:support@bitvis.no" </w:instrText>
          </w:r>
          <w:r>
            <w:fldChar w:fldCharType="separate"/>
          </w:r>
          <w:r w:rsidRPr="00493329">
            <w:rPr>
              <w:rStyle w:val="Hyperlink"/>
              <w:rFonts w:cs="Arial"/>
              <w:color w:val="1381C4"/>
              <w:sz w:val="14"/>
              <w:lang w:val="sq-AL"/>
            </w:rPr>
            <w:t>support@bitvis.no</w:t>
          </w:r>
          <w:r>
            <w:rPr>
              <w:rStyle w:val="Hyperlink"/>
              <w:rFonts w:cs="Arial"/>
              <w:color w:val="1381C4"/>
              <w:sz w:val="14"/>
              <w:lang w:val="sq-AL"/>
            </w:rPr>
            <w:fldChar w:fldCharType="end"/>
          </w:r>
          <w:r w:rsidRPr="00493329">
            <w:rPr>
              <w:rFonts w:ascii="Helvetica" w:hAnsi="Helvetica" w:cs="Arial"/>
              <w:color w:val="1381C4"/>
              <w:sz w:val="14"/>
              <w:lang w:val="sq-AL"/>
            </w:rPr>
            <w:t xml:space="preserve">   +47 66 98 87 59   </w:t>
          </w:r>
          <w:r w:rsidRPr="00493329">
            <w:rPr>
              <w:rFonts w:ascii="Helvetica" w:hAnsi="Helvetica" w:cs="Arial"/>
              <w:color w:val="1381C4"/>
              <w:sz w:val="14"/>
              <w:u w:val="single"/>
              <w:lang w:val="sq-AL"/>
            </w:rPr>
            <w:t>www.bitvis.no</w:t>
          </w:r>
          <w:r w:rsidRPr="00493329">
            <w:rPr>
              <w:rStyle w:val="Hyperlink"/>
              <w:rFonts w:cs="Arial"/>
              <w:color w:val="1381C4"/>
              <w:sz w:val="14"/>
              <w:lang w:val="sq-AL"/>
            </w:rPr>
            <w:t xml:space="preserve"> </w:t>
          </w:r>
        </w:p>
      </w:tc>
      <w:tc>
        <w:tcPr>
          <w:tcW w:w="3409" w:type="dxa"/>
          <w:vAlign w:val="center"/>
        </w:tcPr>
        <w:p w14:paraId="359BCD0F" w14:textId="67490470" w:rsidR="0004699C" w:rsidRPr="00493329" w:rsidRDefault="0004699C" w:rsidP="00615DBA">
          <w:pPr>
            <w:pStyle w:val="Footer"/>
            <w:tabs>
              <w:tab w:val="clear" w:pos="4153"/>
              <w:tab w:val="clear" w:pos="8306"/>
            </w:tabs>
            <w:spacing w:line="276" w:lineRule="auto"/>
            <w:jc w:val="right"/>
            <w:rPr>
              <w:rFonts w:ascii="Helvetica" w:hAnsi="Helvetica" w:cs="Arial"/>
              <w:color w:val="1381C4"/>
              <w:sz w:val="14"/>
              <w:lang w:val="sq-AL"/>
            </w:rPr>
          </w:pPr>
        </w:p>
      </w:tc>
    </w:tr>
  </w:tbl>
  <w:p w14:paraId="3D5BB98A" w14:textId="77777777" w:rsidR="0004699C" w:rsidRPr="00FB1499" w:rsidRDefault="0004699C" w:rsidP="00C23A56">
    <w:pPr>
      <w:pStyle w:val="Footer"/>
      <w:rPr>
        <w:lang w:val="sq-AL"/>
      </w:rPr>
    </w:pPr>
  </w:p>
  <w:p w14:paraId="28C5B2C1" w14:textId="77777777" w:rsidR="0004699C" w:rsidRPr="0048058E" w:rsidRDefault="0004699C">
    <w:pPr>
      <w:rPr>
        <w:lang w:val="sq-AL"/>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2D05F3" w14:textId="3D613139" w:rsidR="0004699C" w:rsidRPr="003354AD" w:rsidRDefault="0004699C" w:rsidP="002050A7">
    <w:pPr>
      <w:rPr>
        <w:iCs/>
        <w:color w:val="000000" w:themeColor="text1"/>
        <w:sz w:val="14"/>
        <w:szCs w:val="16"/>
      </w:rPr>
    </w:pPr>
    <w:r w:rsidRPr="003354AD">
      <w:rPr>
        <w:iCs/>
        <w:color w:val="000000" w:themeColor="text1"/>
        <w:sz w:val="14"/>
        <w:szCs w:val="16"/>
      </w:rPr>
      <w:t xml:space="preserve">Copyright </w:t>
    </w:r>
    <w:r w:rsidRPr="003354AD">
      <w:rPr>
        <w:rFonts w:cs="Helvetica"/>
        <w:color w:val="000000" w:themeColor="text1"/>
        <w:sz w:val="15"/>
        <w:szCs w:val="12"/>
        <w:lang w:val="en-US" w:eastAsia="nb-NO"/>
      </w:rPr>
      <w:t>©</w:t>
    </w:r>
    <w:r w:rsidRPr="003354AD">
      <w:rPr>
        <w:rFonts w:cs="Helvetica"/>
        <w:color w:val="000000" w:themeColor="text1"/>
        <w:sz w:val="12"/>
        <w:szCs w:val="12"/>
        <w:lang w:val="en-US" w:eastAsia="nb-NO"/>
      </w:rPr>
      <w:t xml:space="preserve"> </w:t>
    </w:r>
    <w:r>
      <w:rPr>
        <w:iCs/>
        <w:color w:val="000000" w:themeColor="text1"/>
        <w:sz w:val="14"/>
        <w:szCs w:val="16"/>
      </w:rPr>
      <w:t xml:space="preserve">2020 by </w:t>
    </w:r>
    <w:proofErr w:type="spellStart"/>
    <w:r>
      <w:rPr>
        <w:iCs/>
        <w:color w:val="000000" w:themeColor="text1"/>
        <w:sz w:val="14"/>
        <w:szCs w:val="16"/>
      </w:rPr>
      <w:t>Bitvis</w:t>
    </w:r>
    <w:proofErr w:type="spellEnd"/>
    <w:r>
      <w:rPr>
        <w:iCs/>
        <w:color w:val="000000" w:themeColor="text1"/>
        <w:sz w:val="14"/>
        <w:szCs w:val="16"/>
      </w:rPr>
      <w:t xml:space="preserve"> AS. </w:t>
    </w:r>
    <w:r w:rsidRPr="003354AD">
      <w:rPr>
        <w:iCs/>
        <w:color w:val="000000" w:themeColor="text1"/>
        <w:sz w:val="14"/>
        <w:szCs w:val="16"/>
      </w:rPr>
      <w:t>All rights reserved.</w:t>
    </w:r>
  </w:p>
  <w:p w14:paraId="4BCC775B" w14:textId="7C32DD2E" w:rsidR="0004699C" w:rsidRDefault="0004699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9D95DF9" w14:textId="77777777" w:rsidR="00A06859" w:rsidRPr="009F58C4" w:rsidRDefault="00A06859">
      <w:pPr>
        <w:rPr>
          <w:rFonts w:ascii="Arial" w:hAnsi="Arial" w:cs="Arial"/>
          <w:lang w:val="sq-AL"/>
        </w:rPr>
      </w:pPr>
      <w:r w:rsidRPr="009F58C4">
        <w:rPr>
          <w:rFonts w:ascii="Arial" w:hAnsi="Arial" w:cs="Arial"/>
          <w:lang w:val="sq-AL"/>
        </w:rPr>
        <w:separator/>
      </w:r>
    </w:p>
    <w:p w14:paraId="22F700EF" w14:textId="77777777" w:rsidR="00A06859" w:rsidRDefault="00A06859"/>
  </w:footnote>
  <w:footnote w:type="continuationSeparator" w:id="0">
    <w:p w14:paraId="031ED785" w14:textId="77777777" w:rsidR="00A06859" w:rsidRPr="009F58C4" w:rsidRDefault="00A06859">
      <w:pPr>
        <w:rPr>
          <w:rFonts w:ascii="Arial" w:hAnsi="Arial" w:cs="Arial"/>
          <w:lang w:val="sq-AL"/>
        </w:rPr>
      </w:pPr>
      <w:r w:rsidRPr="009F58C4">
        <w:rPr>
          <w:rFonts w:ascii="Arial" w:hAnsi="Arial" w:cs="Arial"/>
          <w:lang w:val="sq-AL"/>
        </w:rPr>
        <w:continuationSeparator/>
      </w:r>
    </w:p>
    <w:p w14:paraId="513ECAE1" w14:textId="77777777" w:rsidR="00A06859" w:rsidRDefault="00A06859"/>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160440" w14:textId="2E0056F9" w:rsidR="0004699C" w:rsidRDefault="00000000">
    <w:pPr>
      <w:pStyle w:val="Header"/>
    </w:pPr>
    <w:r>
      <w:rPr>
        <w:noProof/>
      </w:rPr>
      <w:pict w14:anchorId="2FF4F515">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281330156" o:spid="_x0000_s1025" type="#_x0000_t136" alt="" style="position:absolute;margin-left:0;margin-top:0;width:524.6pt;height:174.85pt;rotation:315;z-index:-251658752;mso-wrap-edited:f;mso-width-percent:0;mso-height-percent:0;mso-position-horizontal:center;mso-position-horizontal-relative:margin;mso-position-vertical:center;mso-position-vertical-relative:margin;mso-width-percent:0;mso-height-percent:0" o:allowincell="f" fillcolor="silver" stroked="f">
          <v:textpath style="font-family:&quot;Helvetica&quot;;font-size:1pt" string="BETA"/>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E1B244" w14:textId="4771DF52" w:rsidR="0004699C" w:rsidRDefault="0004699C" w:rsidP="000308F1">
    <w:pPr>
      <w:pStyle w:val="Header"/>
      <w:jc w:val="right"/>
    </w:pPr>
    <w:r>
      <w:rPr>
        <w:rFonts w:ascii="Verdana" w:hAnsi="Verdana"/>
        <w:noProof/>
        <w:sz w:val="22"/>
        <w:lang w:val="nb-NO" w:eastAsia="nb-NO"/>
      </w:rPr>
      <w:drawing>
        <wp:inline distT="0" distB="0" distL="0" distR="0" wp14:anchorId="55667DAA" wp14:editId="769139CF">
          <wp:extent cx="1424940" cy="535940"/>
          <wp:effectExtent l="0" t="0" r="0" b="0"/>
          <wp:docPr id="61" name="Bilde 61" descr="../../../Dropbox/bitvis/Marketing/Bitvis%20Logo/Bitvis%20Logo%20-%20August%202015/Bitvis%20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ropbox/bitvis/Marketing/Bitvis%20Logo/Bitvis%20Logo%20-%20August%202015/Bitvis%20logo.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24940" cy="535940"/>
                  </a:xfrm>
                  <a:prstGeom prst="rect">
                    <a:avLst/>
                  </a:prstGeom>
                  <a:noFill/>
                  <a:ln>
                    <a:noFill/>
                  </a:ln>
                </pic:spPr>
              </pic:pic>
            </a:graphicData>
          </a:graphic>
        </wp:inline>
      </w:drawing>
    </w:r>
  </w:p>
  <w:p w14:paraId="2A556868" w14:textId="77777777" w:rsidR="0004699C" w:rsidRDefault="0004699C"/>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CCFC18" w14:textId="3D291C96" w:rsidR="0004699C" w:rsidRDefault="0004699C" w:rsidP="000308F1">
    <w:pPr>
      <w:pStyle w:val="Header"/>
      <w:jc w:val="right"/>
    </w:pPr>
    <w:r>
      <w:rPr>
        <w:rFonts w:ascii="Verdana" w:hAnsi="Verdana"/>
        <w:noProof/>
        <w:sz w:val="22"/>
        <w:lang w:val="nb-NO" w:eastAsia="nb-NO"/>
      </w:rPr>
      <w:drawing>
        <wp:inline distT="0" distB="0" distL="0" distR="0" wp14:anchorId="228AB21C" wp14:editId="6D3A783D">
          <wp:extent cx="1424940" cy="535940"/>
          <wp:effectExtent l="0" t="0" r="0" b="0"/>
          <wp:docPr id="62" name="Bilde 62" descr="../../../Dropbox/bitvis/Marketing/Bitvis%20Logo/Bitvis%20Logo%20-%20August%202015/Bitvis%20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ropbox/bitvis/Marketing/Bitvis%20Logo/Bitvis%20Logo%20-%20August%202015/Bitvis%20logo.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24940" cy="535940"/>
                  </a:xfrm>
                  <a:prstGeom prst="rect">
                    <a:avLst/>
                  </a:prstGeom>
                  <a:noFill/>
                  <a:ln>
                    <a:noFill/>
                  </a:ln>
                </pic:spPr>
              </pic:pic>
            </a:graphicData>
          </a:graphic>
        </wp:inline>
      </w:drawing>
    </w:r>
  </w:p>
  <w:p w14:paraId="04F01531" w14:textId="77777777" w:rsidR="0004699C" w:rsidRDefault="0004699C"/>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8"/>
    <w:multiLevelType w:val="singleLevel"/>
    <w:tmpl w:val="BFB8B144"/>
    <w:lvl w:ilvl="0">
      <w:start w:val="1"/>
      <w:numFmt w:val="decimal"/>
      <w:pStyle w:val="ListNumber"/>
      <w:lvlText w:val="%1."/>
      <w:lvlJc w:val="left"/>
      <w:pPr>
        <w:tabs>
          <w:tab w:val="num" w:pos="360"/>
        </w:tabs>
        <w:ind w:left="360" w:hanging="360"/>
      </w:pPr>
    </w:lvl>
  </w:abstractNum>
  <w:abstractNum w:abstractNumId="1" w15:restartNumberingAfterBreak="0">
    <w:nsid w:val="01DF07B6"/>
    <w:multiLevelType w:val="hybridMultilevel"/>
    <w:tmpl w:val="2990DF2A"/>
    <w:lvl w:ilvl="0" w:tplc="04140001">
      <w:start w:val="1"/>
      <w:numFmt w:val="bullet"/>
      <w:lvlText w:val=""/>
      <w:lvlJc w:val="left"/>
      <w:pPr>
        <w:ind w:left="1080" w:hanging="360"/>
      </w:pPr>
      <w:rPr>
        <w:rFonts w:ascii="Symbol" w:hAnsi="Symbol" w:hint="default"/>
      </w:rPr>
    </w:lvl>
    <w:lvl w:ilvl="1" w:tplc="04140003" w:tentative="1">
      <w:start w:val="1"/>
      <w:numFmt w:val="bullet"/>
      <w:lvlText w:val="o"/>
      <w:lvlJc w:val="left"/>
      <w:pPr>
        <w:ind w:left="1800" w:hanging="360"/>
      </w:pPr>
      <w:rPr>
        <w:rFonts w:ascii="Courier New" w:hAnsi="Courier New" w:cs="Courier New" w:hint="default"/>
      </w:rPr>
    </w:lvl>
    <w:lvl w:ilvl="2" w:tplc="04140005" w:tentative="1">
      <w:start w:val="1"/>
      <w:numFmt w:val="bullet"/>
      <w:lvlText w:val=""/>
      <w:lvlJc w:val="left"/>
      <w:pPr>
        <w:ind w:left="2520" w:hanging="360"/>
      </w:pPr>
      <w:rPr>
        <w:rFonts w:ascii="Wingdings" w:hAnsi="Wingdings" w:hint="default"/>
      </w:rPr>
    </w:lvl>
    <w:lvl w:ilvl="3" w:tplc="04140001" w:tentative="1">
      <w:start w:val="1"/>
      <w:numFmt w:val="bullet"/>
      <w:lvlText w:val=""/>
      <w:lvlJc w:val="left"/>
      <w:pPr>
        <w:ind w:left="3240" w:hanging="360"/>
      </w:pPr>
      <w:rPr>
        <w:rFonts w:ascii="Symbol" w:hAnsi="Symbol" w:hint="default"/>
      </w:rPr>
    </w:lvl>
    <w:lvl w:ilvl="4" w:tplc="04140003" w:tentative="1">
      <w:start w:val="1"/>
      <w:numFmt w:val="bullet"/>
      <w:lvlText w:val="o"/>
      <w:lvlJc w:val="left"/>
      <w:pPr>
        <w:ind w:left="3960" w:hanging="360"/>
      </w:pPr>
      <w:rPr>
        <w:rFonts w:ascii="Courier New" w:hAnsi="Courier New" w:cs="Courier New" w:hint="default"/>
      </w:rPr>
    </w:lvl>
    <w:lvl w:ilvl="5" w:tplc="04140005" w:tentative="1">
      <w:start w:val="1"/>
      <w:numFmt w:val="bullet"/>
      <w:lvlText w:val=""/>
      <w:lvlJc w:val="left"/>
      <w:pPr>
        <w:ind w:left="4680" w:hanging="360"/>
      </w:pPr>
      <w:rPr>
        <w:rFonts w:ascii="Wingdings" w:hAnsi="Wingdings" w:hint="default"/>
      </w:rPr>
    </w:lvl>
    <w:lvl w:ilvl="6" w:tplc="04140001" w:tentative="1">
      <w:start w:val="1"/>
      <w:numFmt w:val="bullet"/>
      <w:lvlText w:val=""/>
      <w:lvlJc w:val="left"/>
      <w:pPr>
        <w:ind w:left="5400" w:hanging="360"/>
      </w:pPr>
      <w:rPr>
        <w:rFonts w:ascii="Symbol" w:hAnsi="Symbol" w:hint="default"/>
      </w:rPr>
    </w:lvl>
    <w:lvl w:ilvl="7" w:tplc="04140003" w:tentative="1">
      <w:start w:val="1"/>
      <w:numFmt w:val="bullet"/>
      <w:lvlText w:val="o"/>
      <w:lvlJc w:val="left"/>
      <w:pPr>
        <w:ind w:left="6120" w:hanging="360"/>
      </w:pPr>
      <w:rPr>
        <w:rFonts w:ascii="Courier New" w:hAnsi="Courier New" w:cs="Courier New" w:hint="default"/>
      </w:rPr>
    </w:lvl>
    <w:lvl w:ilvl="8" w:tplc="04140005" w:tentative="1">
      <w:start w:val="1"/>
      <w:numFmt w:val="bullet"/>
      <w:lvlText w:val=""/>
      <w:lvlJc w:val="left"/>
      <w:pPr>
        <w:ind w:left="6840" w:hanging="360"/>
      </w:pPr>
      <w:rPr>
        <w:rFonts w:ascii="Wingdings" w:hAnsi="Wingdings" w:hint="default"/>
      </w:rPr>
    </w:lvl>
  </w:abstractNum>
  <w:abstractNum w:abstractNumId="2" w15:restartNumberingAfterBreak="0">
    <w:nsid w:val="05151AB8"/>
    <w:multiLevelType w:val="hybridMultilevel"/>
    <w:tmpl w:val="6882B260"/>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 w15:restartNumberingAfterBreak="0">
    <w:nsid w:val="0538632F"/>
    <w:multiLevelType w:val="hybridMultilevel"/>
    <w:tmpl w:val="F4E0BAF2"/>
    <w:lvl w:ilvl="0" w:tplc="A8065CDC">
      <w:start w:val="1"/>
      <w:numFmt w:val="bullet"/>
      <w:lvlText w:val=""/>
      <w:lvlJc w:val="left"/>
      <w:pPr>
        <w:ind w:left="720" w:hanging="360"/>
      </w:pPr>
      <w:rPr>
        <w:rFonts w:ascii="Wingdings" w:eastAsia="Times New Roman" w:hAnsi="Wingdings" w:cs="Times New Roman"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4" w15:restartNumberingAfterBreak="0">
    <w:nsid w:val="11E3591B"/>
    <w:multiLevelType w:val="hybridMultilevel"/>
    <w:tmpl w:val="46D26EE4"/>
    <w:lvl w:ilvl="0" w:tplc="74AC64D4">
      <w:numFmt w:val="bullet"/>
      <w:lvlText w:val="-"/>
      <w:lvlJc w:val="left"/>
      <w:pPr>
        <w:ind w:left="720" w:hanging="360"/>
      </w:pPr>
      <w:rPr>
        <w:rFonts w:ascii="Helvetica" w:eastAsia="Times New Roman" w:hAnsi="Helvetica" w:cs="Helvetica"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5" w15:restartNumberingAfterBreak="0">
    <w:nsid w:val="233E38C3"/>
    <w:multiLevelType w:val="hybridMultilevel"/>
    <w:tmpl w:val="AFCC92E0"/>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6" w15:restartNumberingAfterBreak="0">
    <w:nsid w:val="2AA35DC3"/>
    <w:multiLevelType w:val="hybridMultilevel"/>
    <w:tmpl w:val="82C41E32"/>
    <w:lvl w:ilvl="0" w:tplc="04140001">
      <w:start w:val="1"/>
      <w:numFmt w:val="bullet"/>
      <w:lvlText w:val=""/>
      <w:lvlJc w:val="left"/>
      <w:pPr>
        <w:ind w:left="1080" w:hanging="360"/>
      </w:pPr>
      <w:rPr>
        <w:rFonts w:ascii="Symbol" w:hAnsi="Symbol" w:hint="default"/>
      </w:rPr>
    </w:lvl>
    <w:lvl w:ilvl="1" w:tplc="04140003" w:tentative="1">
      <w:start w:val="1"/>
      <w:numFmt w:val="bullet"/>
      <w:lvlText w:val="o"/>
      <w:lvlJc w:val="left"/>
      <w:pPr>
        <w:ind w:left="1800" w:hanging="360"/>
      </w:pPr>
      <w:rPr>
        <w:rFonts w:ascii="Courier New" w:hAnsi="Courier New" w:cs="Courier New" w:hint="default"/>
      </w:rPr>
    </w:lvl>
    <w:lvl w:ilvl="2" w:tplc="04140005" w:tentative="1">
      <w:start w:val="1"/>
      <w:numFmt w:val="bullet"/>
      <w:lvlText w:val=""/>
      <w:lvlJc w:val="left"/>
      <w:pPr>
        <w:ind w:left="2520" w:hanging="360"/>
      </w:pPr>
      <w:rPr>
        <w:rFonts w:ascii="Wingdings" w:hAnsi="Wingdings" w:hint="default"/>
      </w:rPr>
    </w:lvl>
    <w:lvl w:ilvl="3" w:tplc="04140001" w:tentative="1">
      <w:start w:val="1"/>
      <w:numFmt w:val="bullet"/>
      <w:lvlText w:val=""/>
      <w:lvlJc w:val="left"/>
      <w:pPr>
        <w:ind w:left="3240" w:hanging="360"/>
      </w:pPr>
      <w:rPr>
        <w:rFonts w:ascii="Symbol" w:hAnsi="Symbol" w:hint="default"/>
      </w:rPr>
    </w:lvl>
    <w:lvl w:ilvl="4" w:tplc="04140003" w:tentative="1">
      <w:start w:val="1"/>
      <w:numFmt w:val="bullet"/>
      <w:lvlText w:val="o"/>
      <w:lvlJc w:val="left"/>
      <w:pPr>
        <w:ind w:left="3960" w:hanging="360"/>
      </w:pPr>
      <w:rPr>
        <w:rFonts w:ascii="Courier New" w:hAnsi="Courier New" w:cs="Courier New" w:hint="default"/>
      </w:rPr>
    </w:lvl>
    <w:lvl w:ilvl="5" w:tplc="04140005" w:tentative="1">
      <w:start w:val="1"/>
      <w:numFmt w:val="bullet"/>
      <w:lvlText w:val=""/>
      <w:lvlJc w:val="left"/>
      <w:pPr>
        <w:ind w:left="4680" w:hanging="360"/>
      </w:pPr>
      <w:rPr>
        <w:rFonts w:ascii="Wingdings" w:hAnsi="Wingdings" w:hint="default"/>
      </w:rPr>
    </w:lvl>
    <w:lvl w:ilvl="6" w:tplc="04140001" w:tentative="1">
      <w:start w:val="1"/>
      <w:numFmt w:val="bullet"/>
      <w:lvlText w:val=""/>
      <w:lvlJc w:val="left"/>
      <w:pPr>
        <w:ind w:left="5400" w:hanging="360"/>
      </w:pPr>
      <w:rPr>
        <w:rFonts w:ascii="Symbol" w:hAnsi="Symbol" w:hint="default"/>
      </w:rPr>
    </w:lvl>
    <w:lvl w:ilvl="7" w:tplc="04140003" w:tentative="1">
      <w:start w:val="1"/>
      <w:numFmt w:val="bullet"/>
      <w:lvlText w:val="o"/>
      <w:lvlJc w:val="left"/>
      <w:pPr>
        <w:ind w:left="6120" w:hanging="360"/>
      </w:pPr>
      <w:rPr>
        <w:rFonts w:ascii="Courier New" w:hAnsi="Courier New" w:cs="Courier New" w:hint="default"/>
      </w:rPr>
    </w:lvl>
    <w:lvl w:ilvl="8" w:tplc="04140005" w:tentative="1">
      <w:start w:val="1"/>
      <w:numFmt w:val="bullet"/>
      <w:lvlText w:val=""/>
      <w:lvlJc w:val="left"/>
      <w:pPr>
        <w:ind w:left="6840" w:hanging="360"/>
      </w:pPr>
      <w:rPr>
        <w:rFonts w:ascii="Wingdings" w:hAnsi="Wingdings" w:hint="default"/>
      </w:rPr>
    </w:lvl>
  </w:abstractNum>
  <w:abstractNum w:abstractNumId="7" w15:restartNumberingAfterBreak="0">
    <w:nsid w:val="32785AA3"/>
    <w:multiLevelType w:val="hybridMultilevel"/>
    <w:tmpl w:val="41A60730"/>
    <w:lvl w:ilvl="0" w:tplc="04140017">
      <w:start w:val="1"/>
      <w:numFmt w:val="lowerLetter"/>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8" w15:restartNumberingAfterBreak="0">
    <w:nsid w:val="367A2580"/>
    <w:multiLevelType w:val="hybridMultilevel"/>
    <w:tmpl w:val="BB8ED102"/>
    <w:lvl w:ilvl="0" w:tplc="ED1CF5D6">
      <w:start w:val="1"/>
      <w:numFmt w:val="bullet"/>
      <w:lvlText w:val="-"/>
      <w:lvlJc w:val="left"/>
      <w:pPr>
        <w:ind w:left="720" w:hanging="360"/>
      </w:pPr>
      <w:rPr>
        <w:rFonts w:ascii="Helvetica" w:eastAsia="Times New Roman" w:hAnsi="Helvetica" w:cs="Helvetica"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9" w15:restartNumberingAfterBreak="0">
    <w:nsid w:val="3BAB5E30"/>
    <w:multiLevelType w:val="hybridMultilevel"/>
    <w:tmpl w:val="DF821768"/>
    <w:lvl w:ilvl="0" w:tplc="963CFF3A">
      <w:numFmt w:val="bullet"/>
      <w:lvlText w:val="-"/>
      <w:lvlJc w:val="left"/>
      <w:pPr>
        <w:ind w:left="720" w:hanging="360"/>
      </w:pPr>
      <w:rPr>
        <w:rFonts w:ascii="Helvetica" w:eastAsia="Times New Roman" w:hAnsi="Helvetica" w:cs="Helvetica"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0" w15:restartNumberingAfterBreak="0">
    <w:nsid w:val="44FC3E0F"/>
    <w:multiLevelType w:val="hybridMultilevel"/>
    <w:tmpl w:val="5AB8DFF2"/>
    <w:lvl w:ilvl="0" w:tplc="74AC64D4">
      <w:numFmt w:val="bullet"/>
      <w:lvlText w:val="-"/>
      <w:lvlJc w:val="left"/>
      <w:pPr>
        <w:ind w:left="720" w:hanging="360"/>
      </w:pPr>
      <w:rPr>
        <w:rFonts w:ascii="Helvetica" w:eastAsia="Times New Roman" w:hAnsi="Helvetica" w:cs="Helvetica"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1" w15:restartNumberingAfterBreak="0">
    <w:nsid w:val="4D81198B"/>
    <w:multiLevelType w:val="hybridMultilevel"/>
    <w:tmpl w:val="3788CCE2"/>
    <w:lvl w:ilvl="0" w:tplc="04140017">
      <w:start w:val="1"/>
      <w:numFmt w:val="lowerLetter"/>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12" w15:restartNumberingAfterBreak="0">
    <w:nsid w:val="4E1E07AB"/>
    <w:multiLevelType w:val="hybridMultilevel"/>
    <w:tmpl w:val="DC2E86F2"/>
    <w:lvl w:ilvl="0" w:tplc="04140017">
      <w:start w:val="1"/>
      <w:numFmt w:val="lowerLetter"/>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13" w15:restartNumberingAfterBreak="0">
    <w:nsid w:val="565C5C65"/>
    <w:multiLevelType w:val="hybridMultilevel"/>
    <w:tmpl w:val="CD8CF190"/>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4" w15:restartNumberingAfterBreak="0">
    <w:nsid w:val="5DF26946"/>
    <w:multiLevelType w:val="hybridMultilevel"/>
    <w:tmpl w:val="C29C7B58"/>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15" w15:restartNumberingAfterBreak="0">
    <w:nsid w:val="640F5B39"/>
    <w:multiLevelType w:val="hybridMultilevel"/>
    <w:tmpl w:val="D6006754"/>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6" w15:restartNumberingAfterBreak="0">
    <w:nsid w:val="67CB3454"/>
    <w:multiLevelType w:val="hybridMultilevel"/>
    <w:tmpl w:val="50B0DEDC"/>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7" w15:restartNumberingAfterBreak="0">
    <w:nsid w:val="70621D02"/>
    <w:multiLevelType w:val="hybridMultilevel"/>
    <w:tmpl w:val="ED36AF0A"/>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18" w15:restartNumberingAfterBreak="0">
    <w:nsid w:val="73892ABF"/>
    <w:multiLevelType w:val="hybridMultilevel"/>
    <w:tmpl w:val="78F6E3CE"/>
    <w:lvl w:ilvl="0" w:tplc="04140017">
      <w:start w:val="1"/>
      <w:numFmt w:val="lowerLetter"/>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19" w15:restartNumberingAfterBreak="0">
    <w:nsid w:val="73B37740"/>
    <w:multiLevelType w:val="multilevel"/>
    <w:tmpl w:val="E5581388"/>
    <w:lvl w:ilvl="0">
      <w:start w:val="1"/>
      <w:numFmt w:val="decimal"/>
      <w:pStyle w:val="Heading1"/>
      <w:lvlText w:val="%1"/>
      <w:lvlJc w:val="left"/>
      <w:pPr>
        <w:tabs>
          <w:tab w:val="num" w:pos="432"/>
        </w:tabs>
        <w:ind w:left="432" w:hanging="432"/>
      </w:pPr>
      <w:rPr>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lvlText w:val="%1.%2"/>
      <w:lvlJc w:val="left"/>
      <w:pPr>
        <w:tabs>
          <w:tab w:val="num" w:pos="576"/>
        </w:tabs>
        <w:ind w:left="576" w:hanging="576"/>
      </w:pPr>
      <w:rPr>
        <w:b/>
        <w:bCs/>
        <w:i w:val="0"/>
        <w:iCs w:val="0"/>
        <w:caps w:val="0"/>
        <w:smallCaps w:val="0"/>
        <w:strike w:val="0"/>
        <w:dstrike w:val="0"/>
        <w:outline w:val="0"/>
        <w:shadow w:val="0"/>
        <w:emboss w:val="0"/>
        <w:imprint w:val="0"/>
        <w:noProof w:val="0"/>
        <w:vanish w:val="0"/>
        <w:spacing w:val="0"/>
        <w:kern w:val="0"/>
        <w:position w:val="0"/>
        <w:sz w:val="22"/>
        <w:szCs w:val="22"/>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vlJc w:val="left"/>
      <w:pPr>
        <w:tabs>
          <w:tab w:val="num" w:pos="720"/>
        </w:tabs>
        <w:ind w:left="720" w:hanging="720"/>
      </w:pPr>
      <w:rPr>
        <w:rFonts w:ascii="Verdana" w:hAnsi="Verdana" w:hint="default"/>
        <w:sz w:val="18"/>
        <w:szCs w:val="18"/>
      </w:r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20" w15:restartNumberingAfterBreak="0">
    <w:nsid w:val="74327AE1"/>
    <w:multiLevelType w:val="multilevel"/>
    <w:tmpl w:val="C38445A6"/>
    <w:styleLink w:val="Stil1"/>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746D5130"/>
    <w:multiLevelType w:val="hybridMultilevel"/>
    <w:tmpl w:val="3788CCE2"/>
    <w:lvl w:ilvl="0" w:tplc="04140017">
      <w:start w:val="1"/>
      <w:numFmt w:val="lowerLetter"/>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num w:numId="1" w16cid:durableId="2075814742">
    <w:abstractNumId w:val="19"/>
  </w:num>
  <w:num w:numId="2" w16cid:durableId="1759865796">
    <w:abstractNumId w:val="0"/>
  </w:num>
  <w:num w:numId="3" w16cid:durableId="1147864352">
    <w:abstractNumId w:val="20"/>
  </w:num>
  <w:num w:numId="4" w16cid:durableId="1982076601">
    <w:abstractNumId w:val="10"/>
  </w:num>
  <w:num w:numId="5" w16cid:durableId="766074567">
    <w:abstractNumId w:val="15"/>
  </w:num>
  <w:num w:numId="6" w16cid:durableId="1578705633">
    <w:abstractNumId w:val="5"/>
  </w:num>
  <w:num w:numId="7" w16cid:durableId="1502163697">
    <w:abstractNumId w:val="17"/>
  </w:num>
  <w:num w:numId="8" w16cid:durableId="1197697130">
    <w:abstractNumId w:val="2"/>
  </w:num>
  <w:num w:numId="9" w16cid:durableId="1049498300">
    <w:abstractNumId w:val="9"/>
  </w:num>
  <w:num w:numId="10" w16cid:durableId="843473364">
    <w:abstractNumId w:val="12"/>
  </w:num>
  <w:num w:numId="11" w16cid:durableId="442069950">
    <w:abstractNumId w:val="7"/>
  </w:num>
  <w:num w:numId="12" w16cid:durableId="1053387882">
    <w:abstractNumId w:val="3"/>
  </w:num>
  <w:num w:numId="13" w16cid:durableId="999383261">
    <w:abstractNumId w:val="8"/>
  </w:num>
  <w:num w:numId="14" w16cid:durableId="1683782103">
    <w:abstractNumId w:val="14"/>
  </w:num>
  <w:num w:numId="15" w16cid:durableId="1494487250">
    <w:abstractNumId w:val="18"/>
  </w:num>
  <w:num w:numId="16" w16cid:durableId="1739786077">
    <w:abstractNumId w:val="11"/>
  </w:num>
  <w:num w:numId="17" w16cid:durableId="1300915226">
    <w:abstractNumId w:val="16"/>
  </w:num>
  <w:num w:numId="18" w16cid:durableId="1431776082">
    <w:abstractNumId w:val="21"/>
  </w:num>
  <w:num w:numId="19" w16cid:durableId="1865510668">
    <w:abstractNumId w:val="4"/>
  </w:num>
  <w:num w:numId="20" w16cid:durableId="147868586">
    <w:abstractNumId w:val="13"/>
  </w:num>
  <w:num w:numId="21" w16cid:durableId="1173837784">
    <w:abstractNumId w:val="6"/>
  </w:num>
  <w:num w:numId="22" w16cid:durableId="32966886">
    <w:abstractNumId w:val="1"/>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removePersonalInformation/>
  <w:removeDateAndTime/>
  <w:embedTrueTypeFonts/>
  <w:embedSystemFonts/>
  <w:saveSubsetFonts/>
  <w:activeWritingStyle w:appName="MSWord" w:lang="en-GB" w:vendorID="64" w:dllVersion="0" w:nlCheck="1" w:checkStyle="0"/>
  <w:activeWritingStyle w:appName="MSWord" w:lang="nb-NO" w:vendorID="64" w:dllVersion="0" w:nlCheck="1" w:checkStyle="0"/>
  <w:activeWritingStyle w:appName="MSWord" w:lang="en-US" w:vendorID="64" w:dllVersion="0" w:nlCheck="1" w:checkStyle="1"/>
  <w:activeWritingStyle w:appName="MSWord" w:lang="en-GB" w:vendorID="64" w:dllVersion="4096" w:nlCheck="1" w:checkStyle="0"/>
  <w:activeWritingStyle w:appName="MSWord" w:lang="en-US" w:vendorID="64" w:dllVersion="4096" w:nlCheck="1" w:checkStyle="0"/>
  <w:activeWritingStyle w:appName="MSWord" w:lang="nb-NO" w:vendorID="64" w:dllVersion="4096" w:nlCheck="1" w:checkStyle="0"/>
  <w:activeWritingStyle w:appName="MSWord" w:lang="pt-BR" w:vendorID="64" w:dllVersion="0" w:nlCheck="1" w:checkStyle="0"/>
  <w:activeWritingStyle w:appName="MSWord" w:lang="pt-BR" w:vendorID="64" w:dllVersion="4096" w:nlCheck="1" w:checkStyle="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trackRevisions/>
  <w:defaultTabStop w:val="720"/>
  <w:hyphenationZone w:val="425"/>
  <w:drawingGridHorizontalSpacing w:val="187"/>
  <w:drawingGridVerticalSpacing w:val="187"/>
  <w:doNotUseMarginsForDrawingGridOrigin/>
  <w:drawingGridHorizontalOrigin w:val="1699"/>
  <w:drawingGridVerticalOrigin w:val="1987"/>
  <w:noPunctuationKerning/>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D0AD1"/>
    <w:rsid w:val="00001482"/>
    <w:rsid w:val="00001849"/>
    <w:rsid w:val="0000188B"/>
    <w:rsid w:val="00001D43"/>
    <w:rsid w:val="0000376A"/>
    <w:rsid w:val="00004B02"/>
    <w:rsid w:val="00005CB6"/>
    <w:rsid w:val="00006D6F"/>
    <w:rsid w:val="00006DDF"/>
    <w:rsid w:val="00007024"/>
    <w:rsid w:val="00007144"/>
    <w:rsid w:val="00010727"/>
    <w:rsid w:val="00012DCE"/>
    <w:rsid w:val="00012E31"/>
    <w:rsid w:val="0001311B"/>
    <w:rsid w:val="00013750"/>
    <w:rsid w:val="00013ED7"/>
    <w:rsid w:val="00014FB9"/>
    <w:rsid w:val="00015BD2"/>
    <w:rsid w:val="00016CD0"/>
    <w:rsid w:val="000172D3"/>
    <w:rsid w:val="00017510"/>
    <w:rsid w:val="00020948"/>
    <w:rsid w:val="000212C4"/>
    <w:rsid w:val="000218A3"/>
    <w:rsid w:val="000229A7"/>
    <w:rsid w:val="00022D82"/>
    <w:rsid w:val="00025C10"/>
    <w:rsid w:val="00025C7E"/>
    <w:rsid w:val="00026236"/>
    <w:rsid w:val="00026998"/>
    <w:rsid w:val="00027694"/>
    <w:rsid w:val="000308F1"/>
    <w:rsid w:val="00030A26"/>
    <w:rsid w:val="00031ABF"/>
    <w:rsid w:val="00032387"/>
    <w:rsid w:val="00032DBE"/>
    <w:rsid w:val="00034F1C"/>
    <w:rsid w:val="000350AF"/>
    <w:rsid w:val="00035603"/>
    <w:rsid w:val="0003573B"/>
    <w:rsid w:val="00035CE7"/>
    <w:rsid w:val="000371E1"/>
    <w:rsid w:val="00040155"/>
    <w:rsid w:val="00040227"/>
    <w:rsid w:val="000411CC"/>
    <w:rsid w:val="000420C0"/>
    <w:rsid w:val="0004283D"/>
    <w:rsid w:val="00042D2F"/>
    <w:rsid w:val="000431E3"/>
    <w:rsid w:val="00044064"/>
    <w:rsid w:val="000442B3"/>
    <w:rsid w:val="00045D37"/>
    <w:rsid w:val="0004699C"/>
    <w:rsid w:val="00046B70"/>
    <w:rsid w:val="000470C7"/>
    <w:rsid w:val="000510F9"/>
    <w:rsid w:val="00056012"/>
    <w:rsid w:val="000563DD"/>
    <w:rsid w:val="00056E44"/>
    <w:rsid w:val="000604DF"/>
    <w:rsid w:val="00061B56"/>
    <w:rsid w:val="00061DBA"/>
    <w:rsid w:val="00063F1B"/>
    <w:rsid w:val="00064B89"/>
    <w:rsid w:val="0006559D"/>
    <w:rsid w:val="00065CC6"/>
    <w:rsid w:val="00066DF8"/>
    <w:rsid w:val="00066E4E"/>
    <w:rsid w:val="000675B2"/>
    <w:rsid w:val="0007033A"/>
    <w:rsid w:val="00070692"/>
    <w:rsid w:val="0007096A"/>
    <w:rsid w:val="00071788"/>
    <w:rsid w:val="00073910"/>
    <w:rsid w:val="000748A1"/>
    <w:rsid w:val="0008046A"/>
    <w:rsid w:val="000806DD"/>
    <w:rsid w:val="00080EA2"/>
    <w:rsid w:val="000810E2"/>
    <w:rsid w:val="00081233"/>
    <w:rsid w:val="00082620"/>
    <w:rsid w:val="00084148"/>
    <w:rsid w:val="00087C22"/>
    <w:rsid w:val="0009082C"/>
    <w:rsid w:val="00097BE5"/>
    <w:rsid w:val="00097EC7"/>
    <w:rsid w:val="00097F03"/>
    <w:rsid w:val="000A288C"/>
    <w:rsid w:val="000A29EB"/>
    <w:rsid w:val="000A2A20"/>
    <w:rsid w:val="000A37F6"/>
    <w:rsid w:val="000A3B4E"/>
    <w:rsid w:val="000A4192"/>
    <w:rsid w:val="000A5C20"/>
    <w:rsid w:val="000A7CF5"/>
    <w:rsid w:val="000A7D86"/>
    <w:rsid w:val="000B0B3A"/>
    <w:rsid w:val="000B0FF0"/>
    <w:rsid w:val="000B1007"/>
    <w:rsid w:val="000B203D"/>
    <w:rsid w:val="000B2268"/>
    <w:rsid w:val="000B2B19"/>
    <w:rsid w:val="000B3A3B"/>
    <w:rsid w:val="000B41DD"/>
    <w:rsid w:val="000B6204"/>
    <w:rsid w:val="000B6716"/>
    <w:rsid w:val="000B7345"/>
    <w:rsid w:val="000B78CA"/>
    <w:rsid w:val="000C0876"/>
    <w:rsid w:val="000C2546"/>
    <w:rsid w:val="000C2898"/>
    <w:rsid w:val="000C4359"/>
    <w:rsid w:val="000C4A2D"/>
    <w:rsid w:val="000C71D0"/>
    <w:rsid w:val="000C7491"/>
    <w:rsid w:val="000C7BD1"/>
    <w:rsid w:val="000D415F"/>
    <w:rsid w:val="000D4236"/>
    <w:rsid w:val="000D607E"/>
    <w:rsid w:val="000D68E7"/>
    <w:rsid w:val="000D6D56"/>
    <w:rsid w:val="000D72F1"/>
    <w:rsid w:val="000E0CBE"/>
    <w:rsid w:val="000E1110"/>
    <w:rsid w:val="000E2A5F"/>
    <w:rsid w:val="000E4BA8"/>
    <w:rsid w:val="000E5605"/>
    <w:rsid w:val="000E6025"/>
    <w:rsid w:val="000E6353"/>
    <w:rsid w:val="000E6468"/>
    <w:rsid w:val="000E66CE"/>
    <w:rsid w:val="000E6E0F"/>
    <w:rsid w:val="000E7C14"/>
    <w:rsid w:val="000F157E"/>
    <w:rsid w:val="000F1D70"/>
    <w:rsid w:val="000F2DBA"/>
    <w:rsid w:val="000F348C"/>
    <w:rsid w:val="000F3BC0"/>
    <w:rsid w:val="000F50B2"/>
    <w:rsid w:val="000F5174"/>
    <w:rsid w:val="000F5759"/>
    <w:rsid w:val="0010010D"/>
    <w:rsid w:val="0010142D"/>
    <w:rsid w:val="0010288D"/>
    <w:rsid w:val="00102F06"/>
    <w:rsid w:val="00103A8C"/>
    <w:rsid w:val="00104DB7"/>
    <w:rsid w:val="00105BAC"/>
    <w:rsid w:val="00107D69"/>
    <w:rsid w:val="00107F2E"/>
    <w:rsid w:val="00111EB2"/>
    <w:rsid w:val="00112CAA"/>
    <w:rsid w:val="001134B1"/>
    <w:rsid w:val="001137BF"/>
    <w:rsid w:val="00113C2F"/>
    <w:rsid w:val="001140E1"/>
    <w:rsid w:val="001141CE"/>
    <w:rsid w:val="0011495C"/>
    <w:rsid w:val="00115AC9"/>
    <w:rsid w:val="00115B82"/>
    <w:rsid w:val="00115E1F"/>
    <w:rsid w:val="00120C03"/>
    <w:rsid w:val="001219C6"/>
    <w:rsid w:val="0012214B"/>
    <w:rsid w:val="001223FB"/>
    <w:rsid w:val="00122BE8"/>
    <w:rsid w:val="00123A0D"/>
    <w:rsid w:val="00123B3A"/>
    <w:rsid w:val="00124109"/>
    <w:rsid w:val="00124F03"/>
    <w:rsid w:val="00125AB4"/>
    <w:rsid w:val="00125DE6"/>
    <w:rsid w:val="001302EC"/>
    <w:rsid w:val="00130670"/>
    <w:rsid w:val="00130FAC"/>
    <w:rsid w:val="00133D15"/>
    <w:rsid w:val="00133EAE"/>
    <w:rsid w:val="00134EE5"/>
    <w:rsid w:val="0013505C"/>
    <w:rsid w:val="00135B8F"/>
    <w:rsid w:val="00135C8E"/>
    <w:rsid w:val="00135E17"/>
    <w:rsid w:val="00137078"/>
    <w:rsid w:val="001377A8"/>
    <w:rsid w:val="0014139F"/>
    <w:rsid w:val="0014183D"/>
    <w:rsid w:val="00142426"/>
    <w:rsid w:val="00143195"/>
    <w:rsid w:val="001451F6"/>
    <w:rsid w:val="00145932"/>
    <w:rsid w:val="00145A8C"/>
    <w:rsid w:val="00147176"/>
    <w:rsid w:val="00147965"/>
    <w:rsid w:val="00147AEF"/>
    <w:rsid w:val="00150883"/>
    <w:rsid w:val="00151763"/>
    <w:rsid w:val="001517CF"/>
    <w:rsid w:val="001524E2"/>
    <w:rsid w:val="00152C33"/>
    <w:rsid w:val="00153180"/>
    <w:rsid w:val="00153975"/>
    <w:rsid w:val="0015429B"/>
    <w:rsid w:val="00154331"/>
    <w:rsid w:val="0015469A"/>
    <w:rsid w:val="0015485B"/>
    <w:rsid w:val="00154963"/>
    <w:rsid w:val="00154E82"/>
    <w:rsid w:val="00155D6C"/>
    <w:rsid w:val="00156A1B"/>
    <w:rsid w:val="00157637"/>
    <w:rsid w:val="001576B9"/>
    <w:rsid w:val="0016007A"/>
    <w:rsid w:val="0016008B"/>
    <w:rsid w:val="00162CAF"/>
    <w:rsid w:val="00162DE7"/>
    <w:rsid w:val="00163398"/>
    <w:rsid w:val="00164696"/>
    <w:rsid w:val="00164E47"/>
    <w:rsid w:val="001652DC"/>
    <w:rsid w:val="00167219"/>
    <w:rsid w:val="00167645"/>
    <w:rsid w:val="00172140"/>
    <w:rsid w:val="00172644"/>
    <w:rsid w:val="00174267"/>
    <w:rsid w:val="00177244"/>
    <w:rsid w:val="00177A10"/>
    <w:rsid w:val="001805F4"/>
    <w:rsid w:val="00181FCA"/>
    <w:rsid w:val="0018472D"/>
    <w:rsid w:val="00186277"/>
    <w:rsid w:val="00187D80"/>
    <w:rsid w:val="001901DE"/>
    <w:rsid w:val="0019122E"/>
    <w:rsid w:val="00191318"/>
    <w:rsid w:val="001915B3"/>
    <w:rsid w:val="00191E8B"/>
    <w:rsid w:val="00192258"/>
    <w:rsid w:val="0019226F"/>
    <w:rsid w:val="00194659"/>
    <w:rsid w:val="001958EF"/>
    <w:rsid w:val="00195B55"/>
    <w:rsid w:val="00196DD5"/>
    <w:rsid w:val="0019740A"/>
    <w:rsid w:val="00197567"/>
    <w:rsid w:val="001A0E53"/>
    <w:rsid w:val="001A135A"/>
    <w:rsid w:val="001A595C"/>
    <w:rsid w:val="001A6539"/>
    <w:rsid w:val="001A6624"/>
    <w:rsid w:val="001A66AD"/>
    <w:rsid w:val="001A6E3A"/>
    <w:rsid w:val="001A7F85"/>
    <w:rsid w:val="001B0C63"/>
    <w:rsid w:val="001B1459"/>
    <w:rsid w:val="001B1E37"/>
    <w:rsid w:val="001B2EED"/>
    <w:rsid w:val="001B2FF8"/>
    <w:rsid w:val="001B3132"/>
    <w:rsid w:val="001B33AA"/>
    <w:rsid w:val="001B3C97"/>
    <w:rsid w:val="001B3CF4"/>
    <w:rsid w:val="001B3DB0"/>
    <w:rsid w:val="001B4D1F"/>
    <w:rsid w:val="001B56DC"/>
    <w:rsid w:val="001B5AA4"/>
    <w:rsid w:val="001B60E3"/>
    <w:rsid w:val="001B7532"/>
    <w:rsid w:val="001B79CB"/>
    <w:rsid w:val="001C32EC"/>
    <w:rsid w:val="001C45F8"/>
    <w:rsid w:val="001C70BD"/>
    <w:rsid w:val="001C71FA"/>
    <w:rsid w:val="001D006A"/>
    <w:rsid w:val="001D0AD1"/>
    <w:rsid w:val="001D0E4B"/>
    <w:rsid w:val="001D10FE"/>
    <w:rsid w:val="001D2921"/>
    <w:rsid w:val="001D2BA3"/>
    <w:rsid w:val="001D498E"/>
    <w:rsid w:val="001D58DD"/>
    <w:rsid w:val="001D5A4F"/>
    <w:rsid w:val="001D6424"/>
    <w:rsid w:val="001D70BD"/>
    <w:rsid w:val="001D7AC6"/>
    <w:rsid w:val="001E04CB"/>
    <w:rsid w:val="001E202C"/>
    <w:rsid w:val="001E20C3"/>
    <w:rsid w:val="001E26E6"/>
    <w:rsid w:val="001E285D"/>
    <w:rsid w:val="001E42EA"/>
    <w:rsid w:val="001E655E"/>
    <w:rsid w:val="001E6A07"/>
    <w:rsid w:val="001F0C55"/>
    <w:rsid w:val="001F0C98"/>
    <w:rsid w:val="001F0CC0"/>
    <w:rsid w:val="001F21B0"/>
    <w:rsid w:val="001F28EE"/>
    <w:rsid w:val="001F3B5D"/>
    <w:rsid w:val="001F3E9F"/>
    <w:rsid w:val="001F64A7"/>
    <w:rsid w:val="001F673A"/>
    <w:rsid w:val="001F69A7"/>
    <w:rsid w:val="002023E1"/>
    <w:rsid w:val="00202895"/>
    <w:rsid w:val="00202B35"/>
    <w:rsid w:val="00202E0E"/>
    <w:rsid w:val="0020401F"/>
    <w:rsid w:val="00204A52"/>
    <w:rsid w:val="002050A7"/>
    <w:rsid w:val="002054C6"/>
    <w:rsid w:val="002057A4"/>
    <w:rsid w:val="00205838"/>
    <w:rsid w:val="00205D5A"/>
    <w:rsid w:val="00205ECB"/>
    <w:rsid w:val="00210D7B"/>
    <w:rsid w:val="00213236"/>
    <w:rsid w:val="002134B4"/>
    <w:rsid w:val="00214B14"/>
    <w:rsid w:val="00214C47"/>
    <w:rsid w:val="0021608D"/>
    <w:rsid w:val="00216875"/>
    <w:rsid w:val="00216ABE"/>
    <w:rsid w:val="0021717D"/>
    <w:rsid w:val="002174BA"/>
    <w:rsid w:val="00220780"/>
    <w:rsid w:val="00220B72"/>
    <w:rsid w:val="0022178E"/>
    <w:rsid w:val="00221B24"/>
    <w:rsid w:val="0022238D"/>
    <w:rsid w:val="0022242B"/>
    <w:rsid w:val="002229D8"/>
    <w:rsid w:val="00223849"/>
    <w:rsid w:val="002241C2"/>
    <w:rsid w:val="00225723"/>
    <w:rsid w:val="00225726"/>
    <w:rsid w:val="002277CE"/>
    <w:rsid w:val="00227E5E"/>
    <w:rsid w:val="0023064A"/>
    <w:rsid w:val="002306A1"/>
    <w:rsid w:val="002307B5"/>
    <w:rsid w:val="002311F6"/>
    <w:rsid w:val="00233979"/>
    <w:rsid w:val="0023397E"/>
    <w:rsid w:val="002349D7"/>
    <w:rsid w:val="00235AEF"/>
    <w:rsid w:val="00235DBF"/>
    <w:rsid w:val="00236BAF"/>
    <w:rsid w:val="00240291"/>
    <w:rsid w:val="002420EF"/>
    <w:rsid w:val="002424BD"/>
    <w:rsid w:val="00243418"/>
    <w:rsid w:val="0024346C"/>
    <w:rsid w:val="002442F7"/>
    <w:rsid w:val="00244B30"/>
    <w:rsid w:val="0024578B"/>
    <w:rsid w:val="0024607C"/>
    <w:rsid w:val="00246548"/>
    <w:rsid w:val="00246A20"/>
    <w:rsid w:val="0024705D"/>
    <w:rsid w:val="00247770"/>
    <w:rsid w:val="00247F36"/>
    <w:rsid w:val="00251321"/>
    <w:rsid w:val="00252FA0"/>
    <w:rsid w:val="0025410F"/>
    <w:rsid w:val="00254299"/>
    <w:rsid w:val="0025451D"/>
    <w:rsid w:val="002551F5"/>
    <w:rsid w:val="00255960"/>
    <w:rsid w:val="00255AD9"/>
    <w:rsid w:val="00255B2A"/>
    <w:rsid w:val="00255EB8"/>
    <w:rsid w:val="002560F0"/>
    <w:rsid w:val="002567FC"/>
    <w:rsid w:val="00256907"/>
    <w:rsid w:val="00256AED"/>
    <w:rsid w:val="00257665"/>
    <w:rsid w:val="00261FE4"/>
    <w:rsid w:val="002648DA"/>
    <w:rsid w:val="00264CE7"/>
    <w:rsid w:val="00265CCD"/>
    <w:rsid w:val="00270B66"/>
    <w:rsid w:val="00270C9B"/>
    <w:rsid w:val="0027157B"/>
    <w:rsid w:val="00271E66"/>
    <w:rsid w:val="0027299C"/>
    <w:rsid w:val="00272A5B"/>
    <w:rsid w:val="00272DE8"/>
    <w:rsid w:val="002731D5"/>
    <w:rsid w:val="002736F0"/>
    <w:rsid w:val="00274E73"/>
    <w:rsid w:val="00276B29"/>
    <w:rsid w:val="002778A8"/>
    <w:rsid w:val="002779A7"/>
    <w:rsid w:val="0028064D"/>
    <w:rsid w:val="00280ECD"/>
    <w:rsid w:val="00283B29"/>
    <w:rsid w:val="002860FD"/>
    <w:rsid w:val="002861A5"/>
    <w:rsid w:val="00286F51"/>
    <w:rsid w:val="00287367"/>
    <w:rsid w:val="0029062D"/>
    <w:rsid w:val="002910D1"/>
    <w:rsid w:val="002912EA"/>
    <w:rsid w:val="00291594"/>
    <w:rsid w:val="00291A6E"/>
    <w:rsid w:val="00291EB8"/>
    <w:rsid w:val="00291F22"/>
    <w:rsid w:val="00292350"/>
    <w:rsid w:val="0029397A"/>
    <w:rsid w:val="00293CAC"/>
    <w:rsid w:val="00294385"/>
    <w:rsid w:val="00294756"/>
    <w:rsid w:val="0029503F"/>
    <w:rsid w:val="00296B42"/>
    <w:rsid w:val="0029702C"/>
    <w:rsid w:val="002A119C"/>
    <w:rsid w:val="002A1E02"/>
    <w:rsid w:val="002A2F57"/>
    <w:rsid w:val="002A2F81"/>
    <w:rsid w:val="002A306E"/>
    <w:rsid w:val="002A4FA4"/>
    <w:rsid w:val="002A532C"/>
    <w:rsid w:val="002A6A0F"/>
    <w:rsid w:val="002A7D4E"/>
    <w:rsid w:val="002B06DB"/>
    <w:rsid w:val="002B0A6F"/>
    <w:rsid w:val="002B303F"/>
    <w:rsid w:val="002B5B3D"/>
    <w:rsid w:val="002B7E27"/>
    <w:rsid w:val="002C2868"/>
    <w:rsid w:val="002C3442"/>
    <w:rsid w:val="002C51F2"/>
    <w:rsid w:val="002C5C03"/>
    <w:rsid w:val="002C6713"/>
    <w:rsid w:val="002D08BC"/>
    <w:rsid w:val="002D1356"/>
    <w:rsid w:val="002D1C1F"/>
    <w:rsid w:val="002D3479"/>
    <w:rsid w:val="002D5CCD"/>
    <w:rsid w:val="002D670F"/>
    <w:rsid w:val="002D79BD"/>
    <w:rsid w:val="002D7DCB"/>
    <w:rsid w:val="002E023F"/>
    <w:rsid w:val="002E12D0"/>
    <w:rsid w:val="002E1D01"/>
    <w:rsid w:val="002E2084"/>
    <w:rsid w:val="002E4894"/>
    <w:rsid w:val="002E5AED"/>
    <w:rsid w:val="002E5DED"/>
    <w:rsid w:val="002E7E50"/>
    <w:rsid w:val="002F0591"/>
    <w:rsid w:val="002F2C9B"/>
    <w:rsid w:val="002F315C"/>
    <w:rsid w:val="002F3699"/>
    <w:rsid w:val="002F46B9"/>
    <w:rsid w:val="002F53C1"/>
    <w:rsid w:val="002F5BAF"/>
    <w:rsid w:val="00301F9A"/>
    <w:rsid w:val="00303F20"/>
    <w:rsid w:val="00304956"/>
    <w:rsid w:val="00305D88"/>
    <w:rsid w:val="0030661E"/>
    <w:rsid w:val="00307AD9"/>
    <w:rsid w:val="003100B0"/>
    <w:rsid w:val="0031021B"/>
    <w:rsid w:val="00310486"/>
    <w:rsid w:val="00310C79"/>
    <w:rsid w:val="003116EA"/>
    <w:rsid w:val="003118EF"/>
    <w:rsid w:val="00313473"/>
    <w:rsid w:val="00313D46"/>
    <w:rsid w:val="00315D2C"/>
    <w:rsid w:val="003160D7"/>
    <w:rsid w:val="00316F8B"/>
    <w:rsid w:val="00317AE5"/>
    <w:rsid w:val="003208CD"/>
    <w:rsid w:val="00323B4D"/>
    <w:rsid w:val="00323B4E"/>
    <w:rsid w:val="00323C89"/>
    <w:rsid w:val="0032430D"/>
    <w:rsid w:val="0032558B"/>
    <w:rsid w:val="00325BB7"/>
    <w:rsid w:val="003269D8"/>
    <w:rsid w:val="00326B19"/>
    <w:rsid w:val="0032791D"/>
    <w:rsid w:val="00327CAE"/>
    <w:rsid w:val="00327E31"/>
    <w:rsid w:val="00330286"/>
    <w:rsid w:val="003303F4"/>
    <w:rsid w:val="0033054F"/>
    <w:rsid w:val="003308A4"/>
    <w:rsid w:val="00330C63"/>
    <w:rsid w:val="00331258"/>
    <w:rsid w:val="00331CE0"/>
    <w:rsid w:val="003320EF"/>
    <w:rsid w:val="003336F0"/>
    <w:rsid w:val="003354AD"/>
    <w:rsid w:val="00336001"/>
    <w:rsid w:val="0033623A"/>
    <w:rsid w:val="0033671E"/>
    <w:rsid w:val="00337457"/>
    <w:rsid w:val="0034065D"/>
    <w:rsid w:val="00341069"/>
    <w:rsid w:val="00341937"/>
    <w:rsid w:val="00342CF4"/>
    <w:rsid w:val="003437D0"/>
    <w:rsid w:val="00343939"/>
    <w:rsid w:val="00343F86"/>
    <w:rsid w:val="00344E89"/>
    <w:rsid w:val="0034590A"/>
    <w:rsid w:val="00345FFB"/>
    <w:rsid w:val="00346558"/>
    <w:rsid w:val="00347A7B"/>
    <w:rsid w:val="0035002B"/>
    <w:rsid w:val="00350798"/>
    <w:rsid w:val="00351043"/>
    <w:rsid w:val="0035190D"/>
    <w:rsid w:val="00351CA2"/>
    <w:rsid w:val="00356047"/>
    <w:rsid w:val="00356157"/>
    <w:rsid w:val="00356678"/>
    <w:rsid w:val="00357C5F"/>
    <w:rsid w:val="003609C3"/>
    <w:rsid w:val="00360D8E"/>
    <w:rsid w:val="003614A4"/>
    <w:rsid w:val="00362688"/>
    <w:rsid w:val="003626CE"/>
    <w:rsid w:val="003634C8"/>
    <w:rsid w:val="003637DA"/>
    <w:rsid w:val="00364507"/>
    <w:rsid w:val="0036525A"/>
    <w:rsid w:val="00366834"/>
    <w:rsid w:val="003676F3"/>
    <w:rsid w:val="00367CBE"/>
    <w:rsid w:val="00371C80"/>
    <w:rsid w:val="003724FC"/>
    <w:rsid w:val="00372766"/>
    <w:rsid w:val="00372E15"/>
    <w:rsid w:val="00374E6A"/>
    <w:rsid w:val="00376949"/>
    <w:rsid w:val="003805A2"/>
    <w:rsid w:val="0038117B"/>
    <w:rsid w:val="00383B7B"/>
    <w:rsid w:val="00383DFD"/>
    <w:rsid w:val="00384D07"/>
    <w:rsid w:val="003851F7"/>
    <w:rsid w:val="00385EA9"/>
    <w:rsid w:val="0038610C"/>
    <w:rsid w:val="00386AB3"/>
    <w:rsid w:val="0038731A"/>
    <w:rsid w:val="00392003"/>
    <w:rsid w:val="00395613"/>
    <w:rsid w:val="00395D3C"/>
    <w:rsid w:val="003A240D"/>
    <w:rsid w:val="003A3A67"/>
    <w:rsid w:val="003A3C33"/>
    <w:rsid w:val="003A40B5"/>
    <w:rsid w:val="003A53EC"/>
    <w:rsid w:val="003A5543"/>
    <w:rsid w:val="003A58AF"/>
    <w:rsid w:val="003A5E95"/>
    <w:rsid w:val="003A61C9"/>
    <w:rsid w:val="003A62AF"/>
    <w:rsid w:val="003A6C6D"/>
    <w:rsid w:val="003A749C"/>
    <w:rsid w:val="003A75A3"/>
    <w:rsid w:val="003A7A5A"/>
    <w:rsid w:val="003B0B55"/>
    <w:rsid w:val="003B0BE0"/>
    <w:rsid w:val="003B13F1"/>
    <w:rsid w:val="003B1E04"/>
    <w:rsid w:val="003B2256"/>
    <w:rsid w:val="003B2FF0"/>
    <w:rsid w:val="003B3A4A"/>
    <w:rsid w:val="003B4A9E"/>
    <w:rsid w:val="003B4ED0"/>
    <w:rsid w:val="003B4F42"/>
    <w:rsid w:val="003B5991"/>
    <w:rsid w:val="003B5AA2"/>
    <w:rsid w:val="003B5FEF"/>
    <w:rsid w:val="003B710F"/>
    <w:rsid w:val="003B73EC"/>
    <w:rsid w:val="003B7C89"/>
    <w:rsid w:val="003B7CD5"/>
    <w:rsid w:val="003B7EE7"/>
    <w:rsid w:val="003C1B13"/>
    <w:rsid w:val="003C366C"/>
    <w:rsid w:val="003C49A9"/>
    <w:rsid w:val="003C548A"/>
    <w:rsid w:val="003C6981"/>
    <w:rsid w:val="003C728A"/>
    <w:rsid w:val="003D0220"/>
    <w:rsid w:val="003D04CE"/>
    <w:rsid w:val="003D0582"/>
    <w:rsid w:val="003D16BD"/>
    <w:rsid w:val="003D1878"/>
    <w:rsid w:val="003D1A92"/>
    <w:rsid w:val="003D2F27"/>
    <w:rsid w:val="003D2F67"/>
    <w:rsid w:val="003D461F"/>
    <w:rsid w:val="003D49F5"/>
    <w:rsid w:val="003D4FFD"/>
    <w:rsid w:val="003D7085"/>
    <w:rsid w:val="003E0F0F"/>
    <w:rsid w:val="003E1182"/>
    <w:rsid w:val="003E1493"/>
    <w:rsid w:val="003E1588"/>
    <w:rsid w:val="003E16E5"/>
    <w:rsid w:val="003E2973"/>
    <w:rsid w:val="003E2A44"/>
    <w:rsid w:val="003E2CD0"/>
    <w:rsid w:val="003E2EA7"/>
    <w:rsid w:val="003E56DA"/>
    <w:rsid w:val="003E56EB"/>
    <w:rsid w:val="003E6433"/>
    <w:rsid w:val="003F095E"/>
    <w:rsid w:val="003F11A4"/>
    <w:rsid w:val="003F34AF"/>
    <w:rsid w:val="003F53F9"/>
    <w:rsid w:val="003F5825"/>
    <w:rsid w:val="003F5BE8"/>
    <w:rsid w:val="003F6FD5"/>
    <w:rsid w:val="004015A6"/>
    <w:rsid w:val="00401A02"/>
    <w:rsid w:val="004026B3"/>
    <w:rsid w:val="00402B87"/>
    <w:rsid w:val="00404314"/>
    <w:rsid w:val="00404727"/>
    <w:rsid w:val="00404744"/>
    <w:rsid w:val="00406105"/>
    <w:rsid w:val="00406D56"/>
    <w:rsid w:val="00410254"/>
    <w:rsid w:val="004109F5"/>
    <w:rsid w:val="004111F6"/>
    <w:rsid w:val="00411B45"/>
    <w:rsid w:val="00411DAD"/>
    <w:rsid w:val="00412859"/>
    <w:rsid w:val="0041326C"/>
    <w:rsid w:val="00413424"/>
    <w:rsid w:val="004143F2"/>
    <w:rsid w:val="0041624B"/>
    <w:rsid w:val="00421AAD"/>
    <w:rsid w:val="00421FC8"/>
    <w:rsid w:val="004222AB"/>
    <w:rsid w:val="0042292F"/>
    <w:rsid w:val="00425166"/>
    <w:rsid w:val="00426094"/>
    <w:rsid w:val="00426275"/>
    <w:rsid w:val="00426B90"/>
    <w:rsid w:val="004304E7"/>
    <w:rsid w:val="004304EA"/>
    <w:rsid w:val="00431C13"/>
    <w:rsid w:val="00431ED8"/>
    <w:rsid w:val="004330E4"/>
    <w:rsid w:val="00433727"/>
    <w:rsid w:val="00433D7A"/>
    <w:rsid w:val="00435A05"/>
    <w:rsid w:val="004374AB"/>
    <w:rsid w:val="00440CF8"/>
    <w:rsid w:val="00442050"/>
    <w:rsid w:val="00442EB6"/>
    <w:rsid w:val="004437D9"/>
    <w:rsid w:val="00443AFC"/>
    <w:rsid w:val="00444795"/>
    <w:rsid w:val="00445B5C"/>
    <w:rsid w:val="004475B1"/>
    <w:rsid w:val="00447669"/>
    <w:rsid w:val="00451652"/>
    <w:rsid w:val="00451AD8"/>
    <w:rsid w:val="00451D55"/>
    <w:rsid w:val="004541CB"/>
    <w:rsid w:val="00455D51"/>
    <w:rsid w:val="00455F34"/>
    <w:rsid w:val="004560DD"/>
    <w:rsid w:val="0045751F"/>
    <w:rsid w:val="00457941"/>
    <w:rsid w:val="00457A1E"/>
    <w:rsid w:val="004600F4"/>
    <w:rsid w:val="004611D4"/>
    <w:rsid w:val="004612A4"/>
    <w:rsid w:val="0046163B"/>
    <w:rsid w:val="00462777"/>
    <w:rsid w:val="0046404A"/>
    <w:rsid w:val="00467944"/>
    <w:rsid w:val="00467D52"/>
    <w:rsid w:val="004703A4"/>
    <w:rsid w:val="00472524"/>
    <w:rsid w:val="00473A4E"/>
    <w:rsid w:val="004749BE"/>
    <w:rsid w:val="00474AD1"/>
    <w:rsid w:val="00474B57"/>
    <w:rsid w:val="00475351"/>
    <w:rsid w:val="0047572F"/>
    <w:rsid w:val="00476231"/>
    <w:rsid w:val="00480576"/>
    <w:rsid w:val="0048058E"/>
    <w:rsid w:val="00480A2F"/>
    <w:rsid w:val="00482556"/>
    <w:rsid w:val="0048281B"/>
    <w:rsid w:val="004830FA"/>
    <w:rsid w:val="004830FD"/>
    <w:rsid w:val="00483712"/>
    <w:rsid w:val="00483C58"/>
    <w:rsid w:val="00484B9B"/>
    <w:rsid w:val="00484BE9"/>
    <w:rsid w:val="00485AFE"/>
    <w:rsid w:val="0048656E"/>
    <w:rsid w:val="00486E26"/>
    <w:rsid w:val="004876CE"/>
    <w:rsid w:val="00487CF4"/>
    <w:rsid w:val="004907E6"/>
    <w:rsid w:val="00490B28"/>
    <w:rsid w:val="00491216"/>
    <w:rsid w:val="00493329"/>
    <w:rsid w:val="0049509F"/>
    <w:rsid w:val="004A2121"/>
    <w:rsid w:val="004A230F"/>
    <w:rsid w:val="004A2635"/>
    <w:rsid w:val="004A2C1A"/>
    <w:rsid w:val="004A3687"/>
    <w:rsid w:val="004A40A5"/>
    <w:rsid w:val="004A6673"/>
    <w:rsid w:val="004A77EF"/>
    <w:rsid w:val="004A7A99"/>
    <w:rsid w:val="004B121D"/>
    <w:rsid w:val="004B22F1"/>
    <w:rsid w:val="004B2629"/>
    <w:rsid w:val="004B38E3"/>
    <w:rsid w:val="004B41B8"/>
    <w:rsid w:val="004B566C"/>
    <w:rsid w:val="004C0CEE"/>
    <w:rsid w:val="004C0F29"/>
    <w:rsid w:val="004C1056"/>
    <w:rsid w:val="004C1A60"/>
    <w:rsid w:val="004C1FA9"/>
    <w:rsid w:val="004C2688"/>
    <w:rsid w:val="004C26B3"/>
    <w:rsid w:val="004C40F1"/>
    <w:rsid w:val="004C41F1"/>
    <w:rsid w:val="004C61D2"/>
    <w:rsid w:val="004C7201"/>
    <w:rsid w:val="004C7790"/>
    <w:rsid w:val="004D0367"/>
    <w:rsid w:val="004D03E8"/>
    <w:rsid w:val="004D0F0C"/>
    <w:rsid w:val="004D20C5"/>
    <w:rsid w:val="004D2DD8"/>
    <w:rsid w:val="004D317F"/>
    <w:rsid w:val="004D3D68"/>
    <w:rsid w:val="004D5860"/>
    <w:rsid w:val="004D6992"/>
    <w:rsid w:val="004D6BE8"/>
    <w:rsid w:val="004D73E5"/>
    <w:rsid w:val="004D74A3"/>
    <w:rsid w:val="004D7CCB"/>
    <w:rsid w:val="004E016F"/>
    <w:rsid w:val="004E0F0B"/>
    <w:rsid w:val="004E1206"/>
    <w:rsid w:val="004E46FD"/>
    <w:rsid w:val="004E4ACD"/>
    <w:rsid w:val="004E6524"/>
    <w:rsid w:val="004E713F"/>
    <w:rsid w:val="004E72BB"/>
    <w:rsid w:val="004E76A6"/>
    <w:rsid w:val="004E7D78"/>
    <w:rsid w:val="004F014B"/>
    <w:rsid w:val="004F12FD"/>
    <w:rsid w:val="004F44C2"/>
    <w:rsid w:val="004F550B"/>
    <w:rsid w:val="004F7A8B"/>
    <w:rsid w:val="005005FE"/>
    <w:rsid w:val="00500F1F"/>
    <w:rsid w:val="00501E6B"/>
    <w:rsid w:val="0050389F"/>
    <w:rsid w:val="0050412F"/>
    <w:rsid w:val="00505826"/>
    <w:rsid w:val="005060BC"/>
    <w:rsid w:val="005061BB"/>
    <w:rsid w:val="00506EF6"/>
    <w:rsid w:val="00510784"/>
    <w:rsid w:val="00511130"/>
    <w:rsid w:val="00511A3E"/>
    <w:rsid w:val="00511F1E"/>
    <w:rsid w:val="00513020"/>
    <w:rsid w:val="00513C31"/>
    <w:rsid w:val="00513CB7"/>
    <w:rsid w:val="0051488E"/>
    <w:rsid w:val="00514B74"/>
    <w:rsid w:val="0051597F"/>
    <w:rsid w:val="00515A52"/>
    <w:rsid w:val="00515D89"/>
    <w:rsid w:val="00517455"/>
    <w:rsid w:val="00521A98"/>
    <w:rsid w:val="00521DEE"/>
    <w:rsid w:val="00521E94"/>
    <w:rsid w:val="00522052"/>
    <w:rsid w:val="00522927"/>
    <w:rsid w:val="00523DBE"/>
    <w:rsid w:val="00524085"/>
    <w:rsid w:val="0052495C"/>
    <w:rsid w:val="005251DB"/>
    <w:rsid w:val="005252F1"/>
    <w:rsid w:val="00525C8F"/>
    <w:rsid w:val="00525D39"/>
    <w:rsid w:val="0052639F"/>
    <w:rsid w:val="00526593"/>
    <w:rsid w:val="00526635"/>
    <w:rsid w:val="00526BEC"/>
    <w:rsid w:val="00527E28"/>
    <w:rsid w:val="005304FD"/>
    <w:rsid w:val="00530861"/>
    <w:rsid w:val="00530E8C"/>
    <w:rsid w:val="00531D50"/>
    <w:rsid w:val="00532838"/>
    <w:rsid w:val="00532952"/>
    <w:rsid w:val="00532A6C"/>
    <w:rsid w:val="0053493C"/>
    <w:rsid w:val="00534BED"/>
    <w:rsid w:val="00535692"/>
    <w:rsid w:val="005368CE"/>
    <w:rsid w:val="00536FC1"/>
    <w:rsid w:val="00537DE7"/>
    <w:rsid w:val="005406C8"/>
    <w:rsid w:val="0054205A"/>
    <w:rsid w:val="005423F3"/>
    <w:rsid w:val="00544EFE"/>
    <w:rsid w:val="00544F24"/>
    <w:rsid w:val="00546C07"/>
    <w:rsid w:val="005517B1"/>
    <w:rsid w:val="00552429"/>
    <w:rsid w:val="00552463"/>
    <w:rsid w:val="00552F6D"/>
    <w:rsid w:val="00556893"/>
    <w:rsid w:val="00556930"/>
    <w:rsid w:val="0055749B"/>
    <w:rsid w:val="00557A5E"/>
    <w:rsid w:val="00557E23"/>
    <w:rsid w:val="00562FE8"/>
    <w:rsid w:val="00563714"/>
    <w:rsid w:val="005656D7"/>
    <w:rsid w:val="00565B94"/>
    <w:rsid w:val="00567ABD"/>
    <w:rsid w:val="00570129"/>
    <w:rsid w:val="005715C5"/>
    <w:rsid w:val="00571C97"/>
    <w:rsid w:val="0057200A"/>
    <w:rsid w:val="0057247C"/>
    <w:rsid w:val="00573252"/>
    <w:rsid w:val="005735C7"/>
    <w:rsid w:val="00574E82"/>
    <w:rsid w:val="00575487"/>
    <w:rsid w:val="00577696"/>
    <w:rsid w:val="00577B3B"/>
    <w:rsid w:val="00577B5D"/>
    <w:rsid w:val="00577BB5"/>
    <w:rsid w:val="00577FCB"/>
    <w:rsid w:val="00580409"/>
    <w:rsid w:val="005805FC"/>
    <w:rsid w:val="00584F63"/>
    <w:rsid w:val="0058685D"/>
    <w:rsid w:val="00587796"/>
    <w:rsid w:val="00591EA0"/>
    <w:rsid w:val="00592428"/>
    <w:rsid w:val="005944DE"/>
    <w:rsid w:val="00594B0C"/>
    <w:rsid w:val="005950DA"/>
    <w:rsid w:val="005964F9"/>
    <w:rsid w:val="0059755A"/>
    <w:rsid w:val="0059758E"/>
    <w:rsid w:val="00597618"/>
    <w:rsid w:val="005977FD"/>
    <w:rsid w:val="005A20CE"/>
    <w:rsid w:val="005A2CB9"/>
    <w:rsid w:val="005A3CCE"/>
    <w:rsid w:val="005A3D4B"/>
    <w:rsid w:val="005A3EB4"/>
    <w:rsid w:val="005A4899"/>
    <w:rsid w:val="005A50E8"/>
    <w:rsid w:val="005A634E"/>
    <w:rsid w:val="005A6BC4"/>
    <w:rsid w:val="005A73DC"/>
    <w:rsid w:val="005A79F4"/>
    <w:rsid w:val="005B024A"/>
    <w:rsid w:val="005B02FB"/>
    <w:rsid w:val="005B0F30"/>
    <w:rsid w:val="005B17FF"/>
    <w:rsid w:val="005B212A"/>
    <w:rsid w:val="005B23A4"/>
    <w:rsid w:val="005B2C83"/>
    <w:rsid w:val="005B3274"/>
    <w:rsid w:val="005B35A1"/>
    <w:rsid w:val="005B4692"/>
    <w:rsid w:val="005B4EC2"/>
    <w:rsid w:val="005B69FF"/>
    <w:rsid w:val="005B6AE8"/>
    <w:rsid w:val="005B7B99"/>
    <w:rsid w:val="005C00B3"/>
    <w:rsid w:val="005C085E"/>
    <w:rsid w:val="005C2049"/>
    <w:rsid w:val="005C45EF"/>
    <w:rsid w:val="005C6C40"/>
    <w:rsid w:val="005D044A"/>
    <w:rsid w:val="005D0993"/>
    <w:rsid w:val="005D0EAF"/>
    <w:rsid w:val="005D152E"/>
    <w:rsid w:val="005D1993"/>
    <w:rsid w:val="005D2251"/>
    <w:rsid w:val="005D3AFE"/>
    <w:rsid w:val="005D45C8"/>
    <w:rsid w:val="005D52A4"/>
    <w:rsid w:val="005D5411"/>
    <w:rsid w:val="005D5466"/>
    <w:rsid w:val="005D7118"/>
    <w:rsid w:val="005E0055"/>
    <w:rsid w:val="005E033E"/>
    <w:rsid w:val="005E1AF5"/>
    <w:rsid w:val="005E425D"/>
    <w:rsid w:val="005E47F7"/>
    <w:rsid w:val="005E5304"/>
    <w:rsid w:val="005E6564"/>
    <w:rsid w:val="005E6A1C"/>
    <w:rsid w:val="005F028E"/>
    <w:rsid w:val="005F167A"/>
    <w:rsid w:val="005F1919"/>
    <w:rsid w:val="005F2674"/>
    <w:rsid w:val="005F391C"/>
    <w:rsid w:val="005F4377"/>
    <w:rsid w:val="005F5943"/>
    <w:rsid w:val="005F6F23"/>
    <w:rsid w:val="00600CAB"/>
    <w:rsid w:val="00601D72"/>
    <w:rsid w:val="00603190"/>
    <w:rsid w:val="006038EB"/>
    <w:rsid w:val="00603BB0"/>
    <w:rsid w:val="00603FE7"/>
    <w:rsid w:val="00604608"/>
    <w:rsid w:val="00604855"/>
    <w:rsid w:val="0060537D"/>
    <w:rsid w:val="006066CE"/>
    <w:rsid w:val="00606855"/>
    <w:rsid w:val="00607246"/>
    <w:rsid w:val="006079DE"/>
    <w:rsid w:val="0061020A"/>
    <w:rsid w:val="006117FC"/>
    <w:rsid w:val="006127E7"/>
    <w:rsid w:val="00613A0D"/>
    <w:rsid w:val="006143A2"/>
    <w:rsid w:val="00615DBA"/>
    <w:rsid w:val="00616D97"/>
    <w:rsid w:val="00617A11"/>
    <w:rsid w:val="00617ABB"/>
    <w:rsid w:val="0062090B"/>
    <w:rsid w:val="00621410"/>
    <w:rsid w:val="00621D35"/>
    <w:rsid w:val="00623A91"/>
    <w:rsid w:val="00623D5D"/>
    <w:rsid w:val="00624B5F"/>
    <w:rsid w:val="00624FAA"/>
    <w:rsid w:val="006250D2"/>
    <w:rsid w:val="00625102"/>
    <w:rsid w:val="00625673"/>
    <w:rsid w:val="00626135"/>
    <w:rsid w:val="0062704C"/>
    <w:rsid w:val="00630122"/>
    <w:rsid w:val="00631EF1"/>
    <w:rsid w:val="0063374A"/>
    <w:rsid w:val="00633A87"/>
    <w:rsid w:val="00633BF7"/>
    <w:rsid w:val="00634CDC"/>
    <w:rsid w:val="0063542B"/>
    <w:rsid w:val="006354F8"/>
    <w:rsid w:val="006354FE"/>
    <w:rsid w:val="006356CF"/>
    <w:rsid w:val="006359D4"/>
    <w:rsid w:val="00635C13"/>
    <w:rsid w:val="00636B6F"/>
    <w:rsid w:val="006376CE"/>
    <w:rsid w:val="00640020"/>
    <w:rsid w:val="00640F1B"/>
    <w:rsid w:val="00640FAC"/>
    <w:rsid w:val="00641AFB"/>
    <w:rsid w:val="00641DCE"/>
    <w:rsid w:val="006421DE"/>
    <w:rsid w:val="006455A7"/>
    <w:rsid w:val="00647093"/>
    <w:rsid w:val="006525E7"/>
    <w:rsid w:val="00652F0E"/>
    <w:rsid w:val="00653AB0"/>
    <w:rsid w:val="00653B89"/>
    <w:rsid w:val="00654778"/>
    <w:rsid w:val="006549DD"/>
    <w:rsid w:val="00654F94"/>
    <w:rsid w:val="00655952"/>
    <w:rsid w:val="00655DD8"/>
    <w:rsid w:val="00656049"/>
    <w:rsid w:val="00656592"/>
    <w:rsid w:val="00660927"/>
    <w:rsid w:val="00662D0D"/>
    <w:rsid w:val="00662DF1"/>
    <w:rsid w:val="0066337B"/>
    <w:rsid w:val="00663775"/>
    <w:rsid w:val="00663E9A"/>
    <w:rsid w:val="00666072"/>
    <w:rsid w:val="006665E1"/>
    <w:rsid w:val="00666C39"/>
    <w:rsid w:val="00667393"/>
    <w:rsid w:val="00672645"/>
    <w:rsid w:val="006768D6"/>
    <w:rsid w:val="00676938"/>
    <w:rsid w:val="00676955"/>
    <w:rsid w:val="00676A80"/>
    <w:rsid w:val="00676B5B"/>
    <w:rsid w:val="006772F2"/>
    <w:rsid w:val="00680673"/>
    <w:rsid w:val="00680AFE"/>
    <w:rsid w:val="006835B2"/>
    <w:rsid w:val="00683621"/>
    <w:rsid w:val="006837FB"/>
    <w:rsid w:val="00686F30"/>
    <w:rsid w:val="006903BA"/>
    <w:rsid w:val="00691042"/>
    <w:rsid w:val="0069124C"/>
    <w:rsid w:val="00691330"/>
    <w:rsid w:val="006913B0"/>
    <w:rsid w:val="00691B6A"/>
    <w:rsid w:val="006924CA"/>
    <w:rsid w:val="0069282F"/>
    <w:rsid w:val="00693DEF"/>
    <w:rsid w:val="00694E91"/>
    <w:rsid w:val="006958D5"/>
    <w:rsid w:val="00695BA6"/>
    <w:rsid w:val="00695EC0"/>
    <w:rsid w:val="00696895"/>
    <w:rsid w:val="006A1515"/>
    <w:rsid w:val="006A1C99"/>
    <w:rsid w:val="006A2239"/>
    <w:rsid w:val="006A32BC"/>
    <w:rsid w:val="006A398C"/>
    <w:rsid w:val="006A3E2E"/>
    <w:rsid w:val="006A4830"/>
    <w:rsid w:val="006A66BD"/>
    <w:rsid w:val="006A7AEC"/>
    <w:rsid w:val="006B0E22"/>
    <w:rsid w:val="006B2AE5"/>
    <w:rsid w:val="006B3F94"/>
    <w:rsid w:val="006B4642"/>
    <w:rsid w:val="006B4C0B"/>
    <w:rsid w:val="006B66AB"/>
    <w:rsid w:val="006B684B"/>
    <w:rsid w:val="006B6DF1"/>
    <w:rsid w:val="006B7C57"/>
    <w:rsid w:val="006C01C3"/>
    <w:rsid w:val="006C241A"/>
    <w:rsid w:val="006C3E42"/>
    <w:rsid w:val="006C4AEC"/>
    <w:rsid w:val="006C5FB6"/>
    <w:rsid w:val="006C64BD"/>
    <w:rsid w:val="006C6B0B"/>
    <w:rsid w:val="006D13BD"/>
    <w:rsid w:val="006D15FC"/>
    <w:rsid w:val="006D1BA4"/>
    <w:rsid w:val="006D221A"/>
    <w:rsid w:val="006D310C"/>
    <w:rsid w:val="006D4CBE"/>
    <w:rsid w:val="006D51B4"/>
    <w:rsid w:val="006D6B9D"/>
    <w:rsid w:val="006D71FD"/>
    <w:rsid w:val="006E1399"/>
    <w:rsid w:val="006E191A"/>
    <w:rsid w:val="006E20A2"/>
    <w:rsid w:val="006E37AB"/>
    <w:rsid w:val="006E4C9A"/>
    <w:rsid w:val="006E4F01"/>
    <w:rsid w:val="006E58DD"/>
    <w:rsid w:val="006E7277"/>
    <w:rsid w:val="006E7F31"/>
    <w:rsid w:val="006F2637"/>
    <w:rsid w:val="006F2B46"/>
    <w:rsid w:val="006F3583"/>
    <w:rsid w:val="006F4D13"/>
    <w:rsid w:val="006F505A"/>
    <w:rsid w:val="006F57DA"/>
    <w:rsid w:val="006F5B3E"/>
    <w:rsid w:val="006F72E7"/>
    <w:rsid w:val="006F73BC"/>
    <w:rsid w:val="0070069C"/>
    <w:rsid w:val="00701F2D"/>
    <w:rsid w:val="00702955"/>
    <w:rsid w:val="00702DA3"/>
    <w:rsid w:val="00704F58"/>
    <w:rsid w:val="007054D7"/>
    <w:rsid w:val="00706E53"/>
    <w:rsid w:val="00707DE3"/>
    <w:rsid w:val="00707E80"/>
    <w:rsid w:val="00711087"/>
    <w:rsid w:val="00712C6B"/>
    <w:rsid w:val="00713114"/>
    <w:rsid w:val="00714138"/>
    <w:rsid w:val="0071416D"/>
    <w:rsid w:val="00714A5A"/>
    <w:rsid w:val="00715283"/>
    <w:rsid w:val="007169AC"/>
    <w:rsid w:val="00717014"/>
    <w:rsid w:val="00717E09"/>
    <w:rsid w:val="00720543"/>
    <w:rsid w:val="00720EB3"/>
    <w:rsid w:val="00721096"/>
    <w:rsid w:val="007212CF"/>
    <w:rsid w:val="007216BF"/>
    <w:rsid w:val="00721E1C"/>
    <w:rsid w:val="00721FA8"/>
    <w:rsid w:val="00722468"/>
    <w:rsid w:val="007226D8"/>
    <w:rsid w:val="00723530"/>
    <w:rsid w:val="00723667"/>
    <w:rsid w:val="00723F5F"/>
    <w:rsid w:val="007240D8"/>
    <w:rsid w:val="0072591B"/>
    <w:rsid w:val="00726989"/>
    <w:rsid w:val="00726C36"/>
    <w:rsid w:val="007276AF"/>
    <w:rsid w:val="00730CE3"/>
    <w:rsid w:val="00730EC0"/>
    <w:rsid w:val="00731419"/>
    <w:rsid w:val="00731C4A"/>
    <w:rsid w:val="00732ACE"/>
    <w:rsid w:val="007333A6"/>
    <w:rsid w:val="00733C21"/>
    <w:rsid w:val="00736390"/>
    <w:rsid w:val="007364A5"/>
    <w:rsid w:val="00736678"/>
    <w:rsid w:val="00736A2C"/>
    <w:rsid w:val="00736AEF"/>
    <w:rsid w:val="00736C21"/>
    <w:rsid w:val="007374B7"/>
    <w:rsid w:val="00740D28"/>
    <w:rsid w:val="00740F0A"/>
    <w:rsid w:val="00741AE0"/>
    <w:rsid w:val="00744039"/>
    <w:rsid w:val="00744D82"/>
    <w:rsid w:val="00744EFA"/>
    <w:rsid w:val="00745A8B"/>
    <w:rsid w:val="00747350"/>
    <w:rsid w:val="0074790E"/>
    <w:rsid w:val="0075079D"/>
    <w:rsid w:val="00750FF7"/>
    <w:rsid w:val="007510CD"/>
    <w:rsid w:val="0075317C"/>
    <w:rsid w:val="0075331D"/>
    <w:rsid w:val="00755027"/>
    <w:rsid w:val="00755814"/>
    <w:rsid w:val="007563C1"/>
    <w:rsid w:val="007564DD"/>
    <w:rsid w:val="00756A61"/>
    <w:rsid w:val="00757438"/>
    <w:rsid w:val="00761EE3"/>
    <w:rsid w:val="007631BD"/>
    <w:rsid w:val="007644F4"/>
    <w:rsid w:val="00764DFC"/>
    <w:rsid w:val="00765D8C"/>
    <w:rsid w:val="00765E95"/>
    <w:rsid w:val="00766C66"/>
    <w:rsid w:val="0077067C"/>
    <w:rsid w:val="00770DE0"/>
    <w:rsid w:val="00771223"/>
    <w:rsid w:val="00771300"/>
    <w:rsid w:val="007714B8"/>
    <w:rsid w:val="00772FF4"/>
    <w:rsid w:val="00773D88"/>
    <w:rsid w:val="00774DDE"/>
    <w:rsid w:val="00775076"/>
    <w:rsid w:val="00776ED7"/>
    <w:rsid w:val="00780048"/>
    <w:rsid w:val="0078041E"/>
    <w:rsid w:val="00780BB5"/>
    <w:rsid w:val="00781F90"/>
    <w:rsid w:val="00782039"/>
    <w:rsid w:val="00782330"/>
    <w:rsid w:val="007832E1"/>
    <w:rsid w:val="00784284"/>
    <w:rsid w:val="00784681"/>
    <w:rsid w:val="00784DC0"/>
    <w:rsid w:val="0078695D"/>
    <w:rsid w:val="007869EA"/>
    <w:rsid w:val="00786B71"/>
    <w:rsid w:val="007907CF"/>
    <w:rsid w:val="00790C01"/>
    <w:rsid w:val="007918B5"/>
    <w:rsid w:val="0079424D"/>
    <w:rsid w:val="007944A6"/>
    <w:rsid w:val="00794670"/>
    <w:rsid w:val="0079666B"/>
    <w:rsid w:val="00796973"/>
    <w:rsid w:val="007A0050"/>
    <w:rsid w:val="007A0581"/>
    <w:rsid w:val="007A0F32"/>
    <w:rsid w:val="007A1086"/>
    <w:rsid w:val="007A1415"/>
    <w:rsid w:val="007A1C7D"/>
    <w:rsid w:val="007A2937"/>
    <w:rsid w:val="007A2A53"/>
    <w:rsid w:val="007A465B"/>
    <w:rsid w:val="007A7D84"/>
    <w:rsid w:val="007B054A"/>
    <w:rsid w:val="007B0E71"/>
    <w:rsid w:val="007B1097"/>
    <w:rsid w:val="007B1B2E"/>
    <w:rsid w:val="007B1B84"/>
    <w:rsid w:val="007B37C9"/>
    <w:rsid w:val="007B515F"/>
    <w:rsid w:val="007B5C72"/>
    <w:rsid w:val="007B6B6C"/>
    <w:rsid w:val="007B7ABF"/>
    <w:rsid w:val="007C0372"/>
    <w:rsid w:val="007C1848"/>
    <w:rsid w:val="007C28B2"/>
    <w:rsid w:val="007C3BE5"/>
    <w:rsid w:val="007C4638"/>
    <w:rsid w:val="007C6A9D"/>
    <w:rsid w:val="007C6EA5"/>
    <w:rsid w:val="007C74C4"/>
    <w:rsid w:val="007D009A"/>
    <w:rsid w:val="007D3380"/>
    <w:rsid w:val="007D3EED"/>
    <w:rsid w:val="007D424F"/>
    <w:rsid w:val="007D46AC"/>
    <w:rsid w:val="007D521C"/>
    <w:rsid w:val="007D5765"/>
    <w:rsid w:val="007D5B19"/>
    <w:rsid w:val="007D6C95"/>
    <w:rsid w:val="007D6D99"/>
    <w:rsid w:val="007D792D"/>
    <w:rsid w:val="007E02F7"/>
    <w:rsid w:val="007E107C"/>
    <w:rsid w:val="007E19AE"/>
    <w:rsid w:val="007E23A7"/>
    <w:rsid w:val="007E334C"/>
    <w:rsid w:val="007E40A2"/>
    <w:rsid w:val="007E413C"/>
    <w:rsid w:val="007E5EAD"/>
    <w:rsid w:val="007E6011"/>
    <w:rsid w:val="007E7626"/>
    <w:rsid w:val="007F0F35"/>
    <w:rsid w:val="007F1130"/>
    <w:rsid w:val="007F1172"/>
    <w:rsid w:val="007F277F"/>
    <w:rsid w:val="007F2CA3"/>
    <w:rsid w:val="007F33D7"/>
    <w:rsid w:val="007F3BE8"/>
    <w:rsid w:val="007F6A71"/>
    <w:rsid w:val="007F6B80"/>
    <w:rsid w:val="007F6FBB"/>
    <w:rsid w:val="007F74C8"/>
    <w:rsid w:val="007F7CE7"/>
    <w:rsid w:val="008000C8"/>
    <w:rsid w:val="00800BA8"/>
    <w:rsid w:val="008019DE"/>
    <w:rsid w:val="008028FE"/>
    <w:rsid w:val="00802939"/>
    <w:rsid w:val="00802BFB"/>
    <w:rsid w:val="00803444"/>
    <w:rsid w:val="008034D3"/>
    <w:rsid w:val="0080369C"/>
    <w:rsid w:val="00803845"/>
    <w:rsid w:val="00805C29"/>
    <w:rsid w:val="00806147"/>
    <w:rsid w:val="0080652D"/>
    <w:rsid w:val="00807FF2"/>
    <w:rsid w:val="00810B4F"/>
    <w:rsid w:val="00811B27"/>
    <w:rsid w:val="00812161"/>
    <w:rsid w:val="00814FF4"/>
    <w:rsid w:val="00815254"/>
    <w:rsid w:val="00817362"/>
    <w:rsid w:val="0082054B"/>
    <w:rsid w:val="00820CF6"/>
    <w:rsid w:val="008214CC"/>
    <w:rsid w:val="00823161"/>
    <w:rsid w:val="00823D9A"/>
    <w:rsid w:val="00826E82"/>
    <w:rsid w:val="00827C64"/>
    <w:rsid w:val="00827DED"/>
    <w:rsid w:val="00830F1B"/>
    <w:rsid w:val="00832E99"/>
    <w:rsid w:val="00833643"/>
    <w:rsid w:val="00833A59"/>
    <w:rsid w:val="008347E4"/>
    <w:rsid w:val="00834E97"/>
    <w:rsid w:val="0083693A"/>
    <w:rsid w:val="00836B80"/>
    <w:rsid w:val="00837761"/>
    <w:rsid w:val="00837878"/>
    <w:rsid w:val="008401D8"/>
    <w:rsid w:val="008412A2"/>
    <w:rsid w:val="00841B7E"/>
    <w:rsid w:val="0084374E"/>
    <w:rsid w:val="00843B46"/>
    <w:rsid w:val="0084544D"/>
    <w:rsid w:val="008461AF"/>
    <w:rsid w:val="008467A0"/>
    <w:rsid w:val="00847709"/>
    <w:rsid w:val="00847C82"/>
    <w:rsid w:val="0085036D"/>
    <w:rsid w:val="00851084"/>
    <w:rsid w:val="00851D7A"/>
    <w:rsid w:val="00854471"/>
    <w:rsid w:val="00854D9F"/>
    <w:rsid w:val="00855E95"/>
    <w:rsid w:val="008568DA"/>
    <w:rsid w:val="008576E9"/>
    <w:rsid w:val="00857BCE"/>
    <w:rsid w:val="00857FE7"/>
    <w:rsid w:val="00861083"/>
    <w:rsid w:val="008625FF"/>
    <w:rsid w:val="0086307A"/>
    <w:rsid w:val="008652F3"/>
    <w:rsid w:val="00865472"/>
    <w:rsid w:val="00866C9F"/>
    <w:rsid w:val="008674E0"/>
    <w:rsid w:val="00870491"/>
    <w:rsid w:val="00871A34"/>
    <w:rsid w:val="008722EE"/>
    <w:rsid w:val="00872924"/>
    <w:rsid w:val="00872C9B"/>
    <w:rsid w:val="00872FCE"/>
    <w:rsid w:val="0087401A"/>
    <w:rsid w:val="008755B0"/>
    <w:rsid w:val="00877B45"/>
    <w:rsid w:val="00877E26"/>
    <w:rsid w:val="00877E2F"/>
    <w:rsid w:val="0088042B"/>
    <w:rsid w:val="0088065D"/>
    <w:rsid w:val="008822A9"/>
    <w:rsid w:val="00882A6F"/>
    <w:rsid w:val="00882F1C"/>
    <w:rsid w:val="00884CA8"/>
    <w:rsid w:val="008852FF"/>
    <w:rsid w:val="00885624"/>
    <w:rsid w:val="00887B48"/>
    <w:rsid w:val="00887D65"/>
    <w:rsid w:val="00890414"/>
    <w:rsid w:val="00890531"/>
    <w:rsid w:val="0089121D"/>
    <w:rsid w:val="00892556"/>
    <w:rsid w:val="00892F0E"/>
    <w:rsid w:val="00894A35"/>
    <w:rsid w:val="00894BEE"/>
    <w:rsid w:val="00894C6E"/>
    <w:rsid w:val="00894E9D"/>
    <w:rsid w:val="00895F70"/>
    <w:rsid w:val="00896F99"/>
    <w:rsid w:val="00897196"/>
    <w:rsid w:val="0089778D"/>
    <w:rsid w:val="008A1583"/>
    <w:rsid w:val="008A1C5B"/>
    <w:rsid w:val="008A3179"/>
    <w:rsid w:val="008A486E"/>
    <w:rsid w:val="008A6320"/>
    <w:rsid w:val="008A6CA2"/>
    <w:rsid w:val="008A6CE2"/>
    <w:rsid w:val="008A7EF4"/>
    <w:rsid w:val="008B073E"/>
    <w:rsid w:val="008B0903"/>
    <w:rsid w:val="008B1716"/>
    <w:rsid w:val="008B286F"/>
    <w:rsid w:val="008B380F"/>
    <w:rsid w:val="008B4A08"/>
    <w:rsid w:val="008B53FF"/>
    <w:rsid w:val="008B7316"/>
    <w:rsid w:val="008B7771"/>
    <w:rsid w:val="008B7AA4"/>
    <w:rsid w:val="008B7DFD"/>
    <w:rsid w:val="008C03ED"/>
    <w:rsid w:val="008C1B15"/>
    <w:rsid w:val="008C37DF"/>
    <w:rsid w:val="008C44DC"/>
    <w:rsid w:val="008C56CB"/>
    <w:rsid w:val="008C5AF6"/>
    <w:rsid w:val="008D18F2"/>
    <w:rsid w:val="008D1B50"/>
    <w:rsid w:val="008D38A5"/>
    <w:rsid w:val="008D3930"/>
    <w:rsid w:val="008D7983"/>
    <w:rsid w:val="008E122C"/>
    <w:rsid w:val="008E154A"/>
    <w:rsid w:val="008E39B7"/>
    <w:rsid w:val="008E5F8D"/>
    <w:rsid w:val="008E6880"/>
    <w:rsid w:val="008E7188"/>
    <w:rsid w:val="008F0DDF"/>
    <w:rsid w:val="008F18D6"/>
    <w:rsid w:val="008F1C8A"/>
    <w:rsid w:val="008F26FD"/>
    <w:rsid w:val="008F3253"/>
    <w:rsid w:val="008F7074"/>
    <w:rsid w:val="008F7B97"/>
    <w:rsid w:val="008F7C6B"/>
    <w:rsid w:val="00900328"/>
    <w:rsid w:val="00900B5E"/>
    <w:rsid w:val="00901873"/>
    <w:rsid w:val="00902232"/>
    <w:rsid w:val="00902625"/>
    <w:rsid w:val="00904B73"/>
    <w:rsid w:val="009059F3"/>
    <w:rsid w:val="00906DA0"/>
    <w:rsid w:val="009070E7"/>
    <w:rsid w:val="00907C62"/>
    <w:rsid w:val="009114F0"/>
    <w:rsid w:val="00912B49"/>
    <w:rsid w:val="00913059"/>
    <w:rsid w:val="0091377D"/>
    <w:rsid w:val="009149C6"/>
    <w:rsid w:val="009153CF"/>
    <w:rsid w:val="0091586F"/>
    <w:rsid w:val="00915B4A"/>
    <w:rsid w:val="00916078"/>
    <w:rsid w:val="00917784"/>
    <w:rsid w:val="0092213F"/>
    <w:rsid w:val="0092522D"/>
    <w:rsid w:val="009259DC"/>
    <w:rsid w:val="009266E5"/>
    <w:rsid w:val="00930265"/>
    <w:rsid w:val="00932F7C"/>
    <w:rsid w:val="00934112"/>
    <w:rsid w:val="009348A7"/>
    <w:rsid w:val="009349FE"/>
    <w:rsid w:val="00934C02"/>
    <w:rsid w:val="00934FCF"/>
    <w:rsid w:val="00936B3E"/>
    <w:rsid w:val="0093720D"/>
    <w:rsid w:val="00937844"/>
    <w:rsid w:val="00937914"/>
    <w:rsid w:val="009408BE"/>
    <w:rsid w:val="00940D47"/>
    <w:rsid w:val="009411CE"/>
    <w:rsid w:val="0094153A"/>
    <w:rsid w:val="00942303"/>
    <w:rsid w:val="00942BA7"/>
    <w:rsid w:val="00943D3F"/>
    <w:rsid w:val="0094460E"/>
    <w:rsid w:val="00945E4B"/>
    <w:rsid w:val="009475D6"/>
    <w:rsid w:val="00951810"/>
    <w:rsid w:val="00952A1E"/>
    <w:rsid w:val="009533A3"/>
    <w:rsid w:val="00953572"/>
    <w:rsid w:val="00953C03"/>
    <w:rsid w:val="00954457"/>
    <w:rsid w:val="00954F44"/>
    <w:rsid w:val="00954F8F"/>
    <w:rsid w:val="00956398"/>
    <w:rsid w:val="00956FBC"/>
    <w:rsid w:val="009572B4"/>
    <w:rsid w:val="0095735B"/>
    <w:rsid w:val="009574AA"/>
    <w:rsid w:val="00957F50"/>
    <w:rsid w:val="00960950"/>
    <w:rsid w:val="00960F47"/>
    <w:rsid w:val="00961675"/>
    <w:rsid w:val="00962600"/>
    <w:rsid w:val="00963E88"/>
    <w:rsid w:val="009649AF"/>
    <w:rsid w:val="009655DD"/>
    <w:rsid w:val="009663C6"/>
    <w:rsid w:val="00966C89"/>
    <w:rsid w:val="00967848"/>
    <w:rsid w:val="00970359"/>
    <w:rsid w:val="009709E8"/>
    <w:rsid w:val="00970D80"/>
    <w:rsid w:val="00971126"/>
    <w:rsid w:val="009727B9"/>
    <w:rsid w:val="00972F95"/>
    <w:rsid w:val="00973C34"/>
    <w:rsid w:val="00973D67"/>
    <w:rsid w:val="00973FE1"/>
    <w:rsid w:val="009742C3"/>
    <w:rsid w:val="00975A24"/>
    <w:rsid w:val="00975D8D"/>
    <w:rsid w:val="00977F3E"/>
    <w:rsid w:val="00980953"/>
    <w:rsid w:val="00981890"/>
    <w:rsid w:val="00982EFB"/>
    <w:rsid w:val="0098341C"/>
    <w:rsid w:val="00983634"/>
    <w:rsid w:val="00984419"/>
    <w:rsid w:val="00984625"/>
    <w:rsid w:val="00984D47"/>
    <w:rsid w:val="0098549E"/>
    <w:rsid w:val="00986AA1"/>
    <w:rsid w:val="009902B2"/>
    <w:rsid w:val="00990462"/>
    <w:rsid w:val="00990C08"/>
    <w:rsid w:val="00990F9A"/>
    <w:rsid w:val="009921EA"/>
    <w:rsid w:val="009943DE"/>
    <w:rsid w:val="00995702"/>
    <w:rsid w:val="009A002D"/>
    <w:rsid w:val="009A1543"/>
    <w:rsid w:val="009A1F63"/>
    <w:rsid w:val="009A303A"/>
    <w:rsid w:val="009A38DD"/>
    <w:rsid w:val="009A3A13"/>
    <w:rsid w:val="009A6B32"/>
    <w:rsid w:val="009A7274"/>
    <w:rsid w:val="009B0098"/>
    <w:rsid w:val="009B09AC"/>
    <w:rsid w:val="009B13A3"/>
    <w:rsid w:val="009B238A"/>
    <w:rsid w:val="009B259E"/>
    <w:rsid w:val="009B3315"/>
    <w:rsid w:val="009B3417"/>
    <w:rsid w:val="009B38A3"/>
    <w:rsid w:val="009B5A1E"/>
    <w:rsid w:val="009B6826"/>
    <w:rsid w:val="009B710A"/>
    <w:rsid w:val="009B7971"/>
    <w:rsid w:val="009B7DC8"/>
    <w:rsid w:val="009C164F"/>
    <w:rsid w:val="009C1748"/>
    <w:rsid w:val="009C332E"/>
    <w:rsid w:val="009C3510"/>
    <w:rsid w:val="009C39EE"/>
    <w:rsid w:val="009C3C7C"/>
    <w:rsid w:val="009C4146"/>
    <w:rsid w:val="009C49B6"/>
    <w:rsid w:val="009C627F"/>
    <w:rsid w:val="009D0105"/>
    <w:rsid w:val="009D03DF"/>
    <w:rsid w:val="009D087B"/>
    <w:rsid w:val="009D1022"/>
    <w:rsid w:val="009D2B3F"/>
    <w:rsid w:val="009D57F2"/>
    <w:rsid w:val="009D6DE3"/>
    <w:rsid w:val="009E0FF7"/>
    <w:rsid w:val="009E1253"/>
    <w:rsid w:val="009E3DE2"/>
    <w:rsid w:val="009E5F19"/>
    <w:rsid w:val="009E619E"/>
    <w:rsid w:val="009E6A97"/>
    <w:rsid w:val="009F05F0"/>
    <w:rsid w:val="009F0A92"/>
    <w:rsid w:val="009F0C1B"/>
    <w:rsid w:val="009F0CAE"/>
    <w:rsid w:val="009F1400"/>
    <w:rsid w:val="009F16B3"/>
    <w:rsid w:val="009F2413"/>
    <w:rsid w:val="009F3D8F"/>
    <w:rsid w:val="009F4CA8"/>
    <w:rsid w:val="009F5372"/>
    <w:rsid w:val="009F5881"/>
    <w:rsid w:val="009F58C4"/>
    <w:rsid w:val="009F5D79"/>
    <w:rsid w:val="00A000FA"/>
    <w:rsid w:val="00A015F7"/>
    <w:rsid w:val="00A020D7"/>
    <w:rsid w:val="00A02EC3"/>
    <w:rsid w:val="00A03DFF"/>
    <w:rsid w:val="00A044A9"/>
    <w:rsid w:val="00A044C3"/>
    <w:rsid w:val="00A056E9"/>
    <w:rsid w:val="00A05AA5"/>
    <w:rsid w:val="00A06859"/>
    <w:rsid w:val="00A06B73"/>
    <w:rsid w:val="00A07253"/>
    <w:rsid w:val="00A07934"/>
    <w:rsid w:val="00A10099"/>
    <w:rsid w:val="00A104F5"/>
    <w:rsid w:val="00A11120"/>
    <w:rsid w:val="00A12B35"/>
    <w:rsid w:val="00A14FC8"/>
    <w:rsid w:val="00A15566"/>
    <w:rsid w:val="00A1626A"/>
    <w:rsid w:val="00A17A16"/>
    <w:rsid w:val="00A21ACE"/>
    <w:rsid w:val="00A21E54"/>
    <w:rsid w:val="00A220FE"/>
    <w:rsid w:val="00A222D5"/>
    <w:rsid w:val="00A27F85"/>
    <w:rsid w:val="00A302D9"/>
    <w:rsid w:val="00A31328"/>
    <w:rsid w:val="00A332A9"/>
    <w:rsid w:val="00A34B8D"/>
    <w:rsid w:val="00A367C2"/>
    <w:rsid w:val="00A36B46"/>
    <w:rsid w:val="00A3706A"/>
    <w:rsid w:val="00A37C1A"/>
    <w:rsid w:val="00A40173"/>
    <w:rsid w:val="00A41D1E"/>
    <w:rsid w:val="00A425BB"/>
    <w:rsid w:val="00A42964"/>
    <w:rsid w:val="00A4330E"/>
    <w:rsid w:val="00A435BC"/>
    <w:rsid w:val="00A43C3F"/>
    <w:rsid w:val="00A45115"/>
    <w:rsid w:val="00A45381"/>
    <w:rsid w:val="00A45A7E"/>
    <w:rsid w:val="00A46AE0"/>
    <w:rsid w:val="00A46E23"/>
    <w:rsid w:val="00A5033F"/>
    <w:rsid w:val="00A505CE"/>
    <w:rsid w:val="00A50977"/>
    <w:rsid w:val="00A50EE9"/>
    <w:rsid w:val="00A51A4F"/>
    <w:rsid w:val="00A5248E"/>
    <w:rsid w:val="00A52F53"/>
    <w:rsid w:val="00A5317C"/>
    <w:rsid w:val="00A538BA"/>
    <w:rsid w:val="00A54F19"/>
    <w:rsid w:val="00A563C4"/>
    <w:rsid w:val="00A6009C"/>
    <w:rsid w:val="00A60CB1"/>
    <w:rsid w:val="00A613E3"/>
    <w:rsid w:val="00A618F2"/>
    <w:rsid w:val="00A62411"/>
    <w:rsid w:val="00A62CB3"/>
    <w:rsid w:val="00A638AD"/>
    <w:rsid w:val="00A6444D"/>
    <w:rsid w:val="00A64685"/>
    <w:rsid w:val="00A65359"/>
    <w:rsid w:val="00A6685B"/>
    <w:rsid w:val="00A705D5"/>
    <w:rsid w:val="00A70C4C"/>
    <w:rsid w:val="00A72387"/>
    <w:rsid w:val="00A73E7E"/>
    <w:rsid w:val="00A74377"/>
    <w:rsid w:val="00A7558F"/>
    <w:rsid w:val="00A7632E"/>
    <w:rsid w:val="00A76E13"/>
    <w:rsid w:val="00A77359"/>
    <w:rsid w:val="00A7757E"/>
    <w:rsid w:val="00A77BC4"/>
    <w:rsid w:val="00A77D36"/>
    <w:rsid w:val="00A77E60"/>
    <w:rsid w:val="00A80976"/>
    <w:rsid w:val="00A810F3"/>
    <w:rsid w:val="00A834B9"/>
    <w:rsid w:val="00A8429E"/>
    <w:rsid w:val="00A861C7"/>
    <w:rsid w:val="00A87440"/>
    <w:rsid w:val="00A8783E"/>
    <w:rsid w:val="00A87D87"/>
    <w:rsid w:val="00A92BC1"/>
    <w:rsid w:val="00A96CBF"/>
    <w:rsid w:val="00A96D85"/>
    <w:rsid w:val="00A97727"/>
    <w:rsid w:val="00A97FB2"/>
    <w:rsid w:val="00AA10DF"/>
    <w:rsid w:val="00AA133A"/>
    <w:rsid w:val="00AA1396"/>
    <w:rsid w:val="00AA1435"/>
    <w:rsid w:val="00AA143C"/>
    <w:rsid w:val="00AA1BC1"/>
    <w:rsid w:val="00AA238F"/>
    <w:rsid w:val="00AA36B8"/>
    <w:rsid w:val="00AA3B1A"/>
    <w:rsid w:val="00AA3C4D"/>
    <w:rsid w:val="00AA4206"/>
    <w:rsid w:val="00AA4D6F"/>
    <w:rsid w:val="00AA5045"/>
    <w:rsid w:val="00AA5D8E"/>
    <w:rsid w:val="00AA6053"/>
    <w:rsid w:val="00AA6487"/>
    <w:rsid w:val="00AA683D"/>
    <w:rsid w:val="00AA6AD4"/>
    <w:rsid w:val="00AA7618"/>
    <w:rsid w:val="00AA799A"/>
    <w:rsid w:val="00AB10BD"/>
    <w:rsid w:val="00AB1185"/>
    <w:rsid w:val="00AB1B10"/>
    <w:rsid w:val="00AB5693"/>
    <w:rsid w:val="00AB56CD"/>
    <w:rsid w:val="00AB60AF"/>
    <w:rsid w:val="00AB63B1"/>
    <w:rsid w:val="00AB6C63"/>
    <w:rsid w:val="00AB7E96"/>
    <w:rsid w:val="00AC1780"/>
    <w:rsid w:val="00AC21CC"/>
    <w:rsid w:val="00AC38EA"/>
    <w:rsid w:val="00AC4E14"/>
    <w:rsid w:val="00AC5065"/>
    <w:rsid w:val="00AC66BE"/>
    <w:rsid w:val="00AC7E4D"/>
    <w:rsid w:val="00AD062C"/>
    <w:rsid w:val="00AD3264"/>
    <w:rsid w:val="00AD36AB"/>
    <w:rsid w:val="00AD573B"/>
    <w:rsid w:val="00AD60BA"/>
    <w:rsid w:val="00AE19F8"/>
    <w:rsid w:val="00AE2E1D"/>
    <w:rsid w:val="00AE3340"/>
    <w:rsid w:val="00AE35EB"/>
    <w:rsid w:val="00AE4D1E"/>
    <w:rsid w:val="00AE60F3"/>
    <w:rsid w:val="00AE629D"/>
    <w:rsid w:val="00AE6AAB"/>
    <w:rsid w:val="00AF2A08"/>
    <w:rsid w:val="00AF330F"/>
    <w:rsid w:val="00AF3789"/>
    <w:rsid w:val="00AF4EE8"/>
    <w:rsid w:val="00AF5E6C"/>
    <w:rsid w:val="00B00EF1"/>
    <w:rsid w:val="00B01198"/>
    <w:rsid w:val="00B01AF0"/>
    <w:rsid w:val="00B03BB3"/>
    <w:rsid w:val="00B04218"/>
    <w:rsid w:val="00B0483E"/>
    <w:rsid w:val="00B0515D"/>
    <w:rsid w:val="00B07CFB"/>
    <w:rsid w:val="00B10373"/>
    <w:rsid w:val="00B13995"/>
    <w:rsid w:val="00B13ABD"/>
    <w:rsid w:val="00B14913"/>
    <w:rsid w:val="00B15500"/>
    <w:rsid w:val="00B15665"/>
    <w:rsid w:val="00B15CB4"/>
    <w:rsid w:val="00B15D75"/>
    <w:rsid w:val="00B169FD"/>
    <w:rsid w:val="00B22536"/>
    <w:rsid w:val="00B22AA6"/>
    <w:rsid w:val="00B23D82"/>
    <w:rsid w:val="00B2599E"/>
    <w:rsid w:val="00B26CF6"/>
    <w:rsid w:val="00B2708F"/>
    <w:rsid w:val="00B31C90"/>
    <w:rsid w:val="00B32453"/>
    <w:rsid w:val="00B33C83"/>
    <w:rsid w:val="00B3484A"/>
    <w:rsid w:val="00B34A9C"/>
    <w:rsid w:val="00B34CF0"/>
    <w:rsid w:val="00B3742E"/>
    <w:rsid w:val="00B375EC"/>
    <w:rsid w:val="00B378B5"/>
    <w:rsid w:val="00B40B1C"/>
    <w:rsid w:val="00B410E6"/>
    <w:rsid w:val="00B419D9"/>
    <w:rsid w:val="00B42F86"/>
    <w:rsid w:val="00B4315B"/>
    <w:rsid w:val="00B4333E"/>
    <w:rsid w:val="00B43E66"/>
    <w:rsid w:val="00B44A76"/>
    <w:rsid w:val="00B45253"/>
    <w:rsid w:val="00B45B00"/>
    <w:rsid w:val="00B460C8"/>
    <w:rsid w:val="00B464CC"/>
    <w:rsid w:val="00B475B9"/>
    <w:rsid w:val="00B50D87"/>
    <w:rsid w:val="00B51399"/>
    <w:rsid w:val="00B522F3"/>
    <w:rsid w:val="00B538A7"/>
    <w:rsid w:val="00B53B7F"/>
    <w:rsid w:val="00B545FE"/>
    <w:rsid w:val="00B55531"/>
    <w:rsid w:val="00B55F56"/>
    <w:rsid w:val="00B55F67"/>
    <w:rsid w:val="00B5751C"/>
    <w:rsid w:val="00B576E3"/>
    <w:rsid w:val="00B6035A"/>
    <w:rsid w:val="00B60499"/>
    <w:rsid w:val="00B60E4C"/>
    <w:rsid w:val="00B64179"/>
    <w:rsid w:val="00B65C98"/>
    <w:rsid w:val="00B65F9E"/>
    <w:rsid w:val="00B66AF5"/>
    <w:rsid w:val="00B6792A"/>
    <w:rsid w:val="00B6796E"/>
    <w:rsid w:val="00B701AB"/>
    <w:rsid w:val="00B711F4"/>
    <w:rsid w:val="00B724AE"/>
    <w:rsid w:val="00B729A8"/>
    <w:rsid w:val="00B74E9E"/>
    <w:rsid w:val="00B75498"/>
    <w:rsid w:val="00B7647E"/>
    <w:rsid w:val="00B76D54"/>
    <w:rsid w:val="00B76FAB"/>
    <w:rsid w:val="00B8003A"/>
    <w:rsid w:val="00B82065"/>
    <w:rsid w:val="00B824E9"/>
    <w:rsid w:val="00B8275A"/>
    <w:rsid w:val="00B83FAE"/>
    <w:rsid w:val="00B841E0"/>
    <w:rsid w:val="00B84D53"/>
    <w:rsid w:val="00B84DDA"/>
    <w:rsid w:val="00B860F5"/>
    <w:rsid w:val="00B86A26"/>
    <w:rsid w:val="00B87138"/>
    <w:rsid w:val="00B912B4"/>
    <w:rsid w:val="00B91664"/>
    <w:rsid w:val="00B921EC"/>
    <w:rsid w:val="00B92C71"/>
    <w:rsid w:val="00B9371E"/>
    <w:rsid w:val="00B94C3A"/>
    <w:rsid w:val="00B94F95"/>
    <w:rsid w:val="00B966A6"/>
    <w:rsid w:val="00B97327"/>
    <w:rsid w:val="00BA1FE8"/>
    <w:rsid w:val="00BA2110"/>
    <w:rsid w:val="00BA2189"/>
    <w:rsid w:val="00BA2BAD"/>
    <w:rsid w:val="00BA358B"/>
    <w:rsid w:val="00BA443B"/>
    <w:rsid w:val="00BA4CB1"/>
    <w:rsid w:val="00BA6213"/>
    <w:rsid w:val="00BA7593"/>
    <w:rsid w:val="00BB1167"/>
    <w:rsid w:val="00BB142D"/>
    <w:rsid w:val="00BB28B5"/>
    <w:rsid w:val="00BB4654"/>
    <w:rsid w:val="00BB69DA"/>
    <w:rsid w:val="00BB6F01"/>
    <w:rsid w:val="00BB70D2"/>
    <w:rsid w:val="00BB75FC"/>
    <w:rsid w:val="00BB7B24"/>
    <w:rsid w:val="00BC0D7A"/>
    <w:rsid w:val="00BC0ED7"/>
    <w:rsid w:val="00BC1032"/>
    <w:rsid w:val="00BC1714"/>
    <w:rsid w:val="00BC216E"/>
    <w:rsid w:val="00BC3E8E"/>
    <w:rsid w:val="00BC407D"/>
    <w:rsid w:val="00BC5248"/>
    <w:rsid w:val="00BC67B9"/>
    <w:rsid w:val="00BC686C"/>
    <w:rsid w:val="00BC6998"/>
    <w:rsid w:val="00BD00C7"/>
    <w:rsid w:val="00BD11AF"/>
    <w:rsid w:val="00BD2145"/>
    <w:rsid w:val="00BD2820"/>
    <w:rsid w:val="00BD2D01"/>
    <w:rsid w:val="00BD3388"/>
    <w:rsid w:val="00BD3F47"/>
    <w:rsid w:val="00BD49AB"/>
    <w:rsid w:val="00BD70D6"/>
    <w:rsid w:val="00BE006E"/>
    <w:rsid w:val="00BE02A7"/>
    <w:rsid w:val="00BE06E0"/>
    <w:rsid w:val="00BE084B"/>
    <w:rsid w:val="00BE1A9C"/>
    <w:rsid w:val="00BE232A"/>
    <w:rsid w:val="00BE4EAC"/>
    <w:rsid w:val="00BE59E3"/>
    <w:rsid w:val="00BE64C4"/>
    <w:rsid w:val="00BF0825"/>
    <w:rsid w:val="00BF091C"/>
    <w:rsid w:val="00BF28D2"/>
    <w:rsid w:val="00BF4698"/>
    <w:rsid w:val="00BF6005"/>
    <w:rsid w:val="00BF6D8E"/>
    <w:rsid w:val="00BF7622"/>
    <w:rsid w:val="00C00B13"/>
    <w:rsid w:val="00C00D71"/>
    <w:rsid w:val="00C010A0"/>
    <w:rsid w:val="00C011A5"/>
    <w:rsid w:val="00C01A50"/>
    <w:rsid w:val="00C01FF5"/>
    <w:rsid w:val="00C0224F"/>
    <w:rsid w:val="00C0240E"/>
    <w:rsid w:val="00C02960"/>
    <w:rsid w:val="00C02AC4"/>
    <w:rsid w:val="00C0381B"/>
    <w:rsid w:val="00C04B89"/>
    <w:rsid w:val="00C05781"/>
    <w:rsid w:val="00C067BA"/>
    <w:rsid w:val="00C11678"/>
    <w:rsid w:val="00C11FD6"/>
    <w:rsid w:val="00C126D9"/>
    <w:rsid w:val="00C12EE6"/>
    <w:rsid w:val="00C13BBE"/>
    <w:rsid w:val="00C141A6"/>
    <w:rsid w:val="00C142D1"/>
    <w:rsid w:val="00C14779"/>
    <w:rsid w:val="00C156FD"/>
    <w:rsid w:val="00C15DAC"/>
    <w:rsid w:val="00C1676A"/>
    <w:rsid w:val="00C16C5F"/>
    <w:rsid w:val="00C17338"/>
    <w:rsid w:val="00C17671"/>
    <w:rsid w:val="00C17AA8"/>
    <w:rsid w:val="00C20A33"/>
    <w:rsid w:val="00C21711"/>
    <w:rsid w:val="00C21D75"/>
    <w:rsid w:val="00C225BF"/>
    <w:rsid w:val="00C22AA3"/>
    <w:rsid w:val="00C23A56"/>
    <w:rsid w:val="00C250A6"/>
    <w:rsid w:val="00C25E0A"/>
    <w:rsid w:val="00C26E1E"/>
    <w:rsid w:val="00C27832"/>
    <w:rsid w:val="00C27C52"/>
    <w:rsid w:val="00C27D2E"/>
    <w:rsid w:val="00C30412"/>
    <w:rsid w:val="00C3050C"/>
    <w:rsid w:val="00C308F6"/>
    <w:rsid w:val="00C310D6"/>
    <w:rsid w:val="00C3184F"/>
    <w:rsid w:val="00C3244B"/>
    <w:rsid w:val="00C33706"/>
    <w:rsid w:val="00C33E05"/>
    <w:rsid w:val="00C34CD9"/>
    <w:rsid w:val="00C37C8D"/>
    <w:rsid w:val="00C37E65"/>
    <w:rsid w:val="00C40088"/>
    <w:rsid w:val="00C4009B"/>
    <w:rsid w:val="00C402D0"/>
    <w:rsid w:val="00C40787"/>
    <w:rsid w:val="00C42CDB"/>
    <w:rsid w:val="00C43923"/>
    <w:rsid w:val="00C43BDA"/>
    <w:rsid w:val="00C448CD"/>
    <w:rsid w:val="00C44B1E"/>
    <w:rsid w:val="00C46760"/>
    <w:rsid w:val="00C468EC"/>
    <w:rsid w:val="00C4692E"/>
    <w:rsid w:val="00C46C7D"/>
    <w:rsid w:val="00C46CCA"/>
    <w:rsid w:val="00C46DF4"/>
    <w:rsid w:val="00C47584"/>
    <w:rsid w:val="00C506DA"/>
    <w:rsid w:val="00C50A47"/>
    <w:rsid w:val="00C5100D"/>
    <w:rsid w:val="00C510E8"/>
    <w:rsid w:val="00C51A97"/>
    <w:rsid w:val="00C52BB8"/>
    <w:rsid w:val="00C53565"/>
    <w:rsid w:val="00C54AF2"/>
    <w:rsid w:val="00C5502B"/>
    <w:rsid w:val="00C56864"/>
    <w:rsid w:val="00C5732C"/>
    <w:rsid w:val="00C60CB0"/>
    <w:rsid w:val="00C613D5"/>
    <w:rsid w:val="00C616C8"/>
    <w:rsid w:val="00C61FF7"/>
    <w:rsid w:val="00C6213E"/>
    <w:rsid w:val="00C62ECF"/>
    <w:rsid w:val="00C63AA3"/>
    <w:rsid w:val="00C6479E"/>
    <w:rsid w:val="00C64E87"/>
    <w:rsid w:val="00C66138"/>
    <w:rsid w:val="00C67E8E"/>
    <w:rsid w:val="00C718D3"/>
    <w:rsid w:val="00C7198D"/>
    <w:rsid w:val="00C754E8"/>
    <w:rsid w:val="00C7551A"/>
    <w:rsid w:val="00C7626B"/>
    <w:rsid w:val="00C76364"/>
    <w:rsid w:val="00C77846"/>
    <w:rsid w:val="00C77848"/>
    <w:rsid w:val="00C7785F"/>
    <w:rsid w:val="00C80814"/>
    <w:rsid w:val="00C80961"/>
    <w:rsid w:val="00C80DEE"/>
    <w:rsid w:val="00C82AE8"/>
    <w:rsid w:val="00C82F33"/>
    <w:rsid w:val="00C83392"/>
    <w:rsid w:val="00C835F2"/>
    <w:rsid w:val="00C8400C"/>
    <w:rsid w:val="00C853A7"/>
    <w:rsid w:val="00C85B04"/>
    <w:rsid w:val="00C86AD9"/>
    <w:rsid w:val="00C8791B"/>
    <w:rsid w:val="00C87E6C"/>
    <w:rsid w:val="00C90622"/>
    <w:rsid w:val="00C92675"/>
    <w:rsid w:val="00C93FD5"/>
    <w:rsid w:val="00C94E9D"/>
    <w:rsid w:val="00C953F7"/>
    <w:rsid w:val="00C95F1D"/>
    <w:rsid w:val="00CA0C34"/>
    <w:rsid w:val="00CA1C08"/>
    <w:rsid w:val="00CA2767"/>
    <w:rsid w:val="00CA2C7E"/>
    <w:rsid w:val="00CA338C"/>
    <w:rsid w:val="00CA52C0"/>
    <w:rsid w:val="00CA7664"/>
    <w:rsid w:val="00CA7D6F"/>
    <w:rsid w:val="00CA7EBB"/>
    <w:rsid w:val="00CB010E"/>
    <w:rsid w:val="00CB1A6C"/>
    <w:rsid w:val="00CB315E"/>
    <w:rsid w:val="00CB3503"/>
    <w:rsid w:val="00CB3573"/>
    <w:rsid w:val="00CB36A7"/>
    <w:rsid w:val="00CB3CF6"/>
    <w:rsid w:val="00CB44E4"/>
    <w:rsid w:val="00CB50E1"/>
    <w:rsid w:val="00CB523C"/>
    <w:rsid w:val="00CB540C"/>
    <w:rsid w:val="00CB59A1"/>
    <w:rsid w:val="00CB6C23"/>
    <w:rsid w:val="00CB74DD"/>
    <w:rsid w:val="00CC0BBC"/>
    <w:rsid w:val="00CC1122"/>
    <w:rsid w:val="00CC1F84"/>
    <w:rsid w:val="00CC2383"/>
    <w:rsid w:val="00CC25AC"/>
    <w:rsid w:val="00CC32E3"/>
    <w:rsid w:val="00CC37DA"/>
    <w:rsid w:val="00CC3F07"/>
    <w:rsid w:val="00CC42AC"/>
    <w:rsid w:val="00CC54F2"/>
    <w:rsid w:val="00CC59F9"/>
    <w:rsid w:val="00CC65D8"/>
    <w:rsid w:val="00CD0243"/>
    <w:rsid w:val="00CD12C4"/>
    <w:rsid w:val="00CD151F"/>
    <w:rsid w:val="00CD1C9B"/>
    <w:rsid w:val="00CD213F"/>
    <w:rsid w:val="00CD2685"/>
    <w:rsid w:val="00CD2EBA"/>
    <w:rsid w:val="00CD4079"/>
    <w:rsid w:val="00CD42B1"/>
    <w:rsid w:val="00CD4434"/>
    <w:rsid w:val="00CD4D63"/>
    <w:rsid w:val="00CD7754"/>
    <w:rsid w:val="00CD780D"/>
    <w:rsid w:val="00CE0459"/>
    <w:rsid w:val="00CE2C7B"/>
    <w:rsid w:val="00CE53FB"/>
    <w:rsid w:val="00CE6B64"/>
    <w:rsid w:val="00CE7B0E"/>
    <w:rsid w:val="00CF1410"/>
    <w:rsid w:val="00CF23BE"/>
    <w:rsid w:val="00CF27C2"/>
    <w:rsid w:val="00CF3962"/>
    <w:rsid w:val="00CF5EEF"/>
    <w:rsid w:val="00CF734F"/>
    <w:rsid w:val="00CF7694"/>
    <w:rsid w:val="00D002E3"/>
    <w:rsid w:val="00D0106E"/>
    <w:rsid w:val="00D01C09"/>
    <w:rsid w:val="00D025E5"/>
    <w:rsid w:val="00D03198"/>
    <w:rsid w:val="00D0368E"/>
    <w:rsid w:val="00D03E93"/>
    <w:rsid w:val="00D0417A"/>
    <w:rsid w:val="00D05D03"/>
    <w:rsid w:val="00D07B04"/>
    <w:rsid w:val="00D12576"/>
    <w:rsid w:val="00D138DF"/>
    <w:rsid w:val="00D13E16"/>
    <w:rsid w:val="00D143DF"/>
    <w:rsid w:val="00D14CD4"/>
    <w:rsid w:val="00D14F36"/>
    <w:rsid w:val="00D152B7"/>
    <w:rsid w:val="00D16714"/>
    <w:rsid w:val="00D16E43"/>
    <w:rsid w:val="00D17E89"/>
    <w:rsid w:val="00D21A31"/>
    <w:rsid w:val="00D27711"/>
    <w:rsid w:val="00D3048C"/>
    <w:rsid w:val="00D30CEF"/>
    <w:rsid w:val="00D32DA1"/>
    <w:rsid w:val="00D32FD9"/>
    <w:rsid w:val="00D3404E"/>
    <w:rsid w:val="00D34190"/>
    <w:rsid w:val="00D3450E"/>
    <w:rsid w:val="00D35666"/>
    <w:rsid w:val="00D3649D"/>
    <w:rsid w:val="00D3662F"/>
    <w:rsid w:val="00D37AC1"/>
    <w:rsid w:val="00D37FE9"/>
    <w:rsid w:val="00D4064B"/>
    <w:rsid w:val="00D42346"/>
    <w:rsid w:val="00D44149"/>
    <w:rsid w:val="00D4493B"/>
    <w:rsid w:val="00D4612C"/>
    <w:rsid w:val="00D46850"/>
    <w:rsid w:val="00D46F64"/>
    <w:rsid w:val="00D50B3B"/>
    <w:rsid w:val="00D51DA6"/>
    <w:rsid w:val="00D5340E"/>
    <w:rsid w:val="00D53AB5"/>
    <w:rsid w:val="00D54BBF"/>
    <w:rsid w:val="00D563C5"/>
    <w:rsid w:val="00D57D55"/>
    <w:rsid w:val="00D604D4"/>
    <w:rsid w:val="00D6132E"/>
    <w:rsid w:val="00D63BEE"/>
    <w:rsid w:val="00D646E4"/>
    <w:rsid w:val="00D64A4F"/>
    <w:rsid w:val="00D64E96"/>
    <w:rsid w:val="00D6537B"/>
    <w:rsid w:val="00D6605A"/>
    <w:rsid w:val="00D66996"/>
    <w:rsid w:val="00D669D3"/>
    <w:rsid w:val="00D70755"/>
    <w:rsid w:val="00D71ECB"/>
    <w:rsid w:val="00D74DC5"/>
    <w:rsid w:val="00D7560D"/>
    <w:rsid w:val="00D770C7"/>
    <w:rsid w:val="00D77EB9"/>
    <w:rsid w:val="00D811AB"/>
    <w:rsid w:val="00D823A9"/>
    <w:rsid w:val="00D845C3"/>
    <w:rsid w:val="00D8473F"/>
    <w:rsid w:val="00D87031"/>
    <w:rsid w:val="00D87475"/>
    <w:rsid w:val="00D87FF9"/>
    <w:rsid w:val="00D90159"/>
    <w:rsid w:val="00D92730"/>
    <w:rsid w:val="00D93383"/>
    <w:rsid w:val="00D93BAF"/>
    <w:rsid w:val="00D942FD"/>
    <w:rsid w:val="00D9524C"/>
    <w:rsid w:val="00D97F39"/>
    <w:rsid w:val="00DA28CE"/>
    <w:rsid w:val="00DA340B"/>
    <w:rsid w:val="00DA4E89"/>
    <w:rsid w:val="00DA4EA3"/>
    <w:rsid w:val="00DA5095"/>
    <w:rsid w:val="00DA5F6B"/>
    <w:rsid w:val="00DA61C5"/>
    <w:rsid w:val="00DA6821"/>
    <w:rsid w:val="00DA6E4D"/>
    <w:rsid w:val="00DB050C"/>
    <w:rsid w:val="00DB083D"/>
    <w:rsid w:val="00DB17F2"/>
    <w:rsid w:val="00DB33FB"/>
    <w:rsid w:val="00DB630B"/>
    <w:rsid w:val="00DB67BA"/>
    <w:rsid w:val="00DB6921"/>
    <w:rsid w:val="00DB6A52"/>
    <w:rsid w:val="00DB77B9"/>
    <w:rsid w:val="00DC16C0"/>
    <w:rsid w:val="00DC1CB5"/>
    <w:rsid w:val="00DC238A"/>
    <w:rsid w:val="00DC307B"/>
    <w:rsid w:val="00DC39F8"/>
    <w:rsid w:val="00DC3DAD"/>
    <w:rsid w:val="00DC53EB"/>
    <w:rsid w:val="00DC588E"/>
    <w:rsid w:val="00DC7067"/>
    <w:rsid w:val="00DC7950"/>
    <w:rsid w:val="00DC7FC6"/>
    <w:rsid w:val="00DD0EBA"/>
    <w:rsid w:val="00DD3276"/>
    <w:rsid w:val="00DD38B1"/>
    <w:rsid w:val="00DD7D3A"/>
    <w:rsid w:val="00DE0E94"/>
    <w:rsid w:val="00DE3659"/>
    <w:rsid w:val="00DE471C"/>
    <w:rsid w:val="00DE514F"/>
    <w:rsid w:val="00DE75AF"/>
    <w:rsid w:val="00DE773E"/>
    <w:rsid w:val="00DE7BA1"/>
    <w:rsid w:val="00DF0D22"/>
    <w:rsid w:val="00DF185F"/>
    <w:rsid w:val="00DF1CB1"/>
    <w:rsid w:val="00DF1F51"/>
    <w:rsid w:val="00DF21E0"/>
    <w:rsid w:val="00DF24CC"/>
    <w:rsid w:val="00DF2E3D"/>
    <w:rsid w:val="00DF4325"/>
    <w:rsid w:val="00DF4407"/>
    <w:rsid w:val="00DF50AC"/>
    <w:rsid w:val="00DF54C5"/>
    <w:rsid w:val="00DF5AAF"/>
    <w:rsid w:val="00DF6B44"/>
    <w:rsid w:val="00DF6C28"/>
    <w:rsid w:val="00DF787B"/>
    <w:rsid w:val="00DF78EE"/>
    <w:rsid w:val="00E00093"/>
    <w:rsid w:val="00E000B0"/>
    <w:rsid w:val="00E0033D"/>
    <w:rsid w:val="00E0127F"/>
    <w:rsid w:val="00E012AA"/>
    <w:rsid w:val="00E02E2D"/>
    <w:rsid w:val="00E031CF"/>
    <w:rsid w:val="00E035C1"/>
    <w:rsid w:val="00E03CAF"/>
    <w:rsid w:val="00E03D48"/>
    <w:rsid w:val="00E06380"/>
    <w:rsid w:val="00E07112"/>
    <w:rsid w:val="00E071BA"/>
    <w:rsid w:val="00E079AB"/>
    <w:rsid w:val="00E07E6C"/>
    <w:rsid w:val="00E07F54"/>
    <w:rsid w:val="00E118C1"/>
    <w:rsid w:val="00E11B84"/>
    <w:rsid w:val="00E12F98"/>
    <w:rsid w:val="00E13C4A"/>
    <w:rsid w:val="00E13D51"/>
    <w:rsid w:val="00E13FE5"/>
    <w:rsid w:val="00E14B5E"/>
    <w:rsid w:val="00E15369"/>
    <w:rsid w:val="00E15E81"/>
    <w:rsid w:val="00E15EC2"/>
    <w:rsid w:val="00E2092C"/>
    <w:rsid w:val="00E21F80"/>
    <w:rsid w:val="00E2206C"/>
    <w:rsid w:val="00E22132"/>
    <w:rsid w:val="00E221D6"/>
    <w:rsid w:val="00E2251A"/>
    <w:rsid w:val="00E22993"/>
    <w:rsid w:val="00E22AF8"/>
    <w:rsid w:val="00E239DC"/>
    <w:rsid w:val="00E258C3"/>
    <w:rsid w:val="00E26E8C"/>
    <w:rsid w:val="00E27294"/>
    <w:rsid w:val="00E30FB4"/>
    <w:rsid w:val="00E312CC"/>
    <w:rsid w:val="00E315F8"/>
    <w:rsid w:val="00E31A38"/>
    <w:rsid w:val="00E3259B"/>
    <w:rsid w:val="00E326C4"/>
    <w:rsid w:val="00E32F57"/>
    <w:rsid w:val="00E33946"/>
    <w:rsid w:val="00E33D70"/>
    <w:rsid w:val="00E342BE"/>
    <w:rsid w:val="00E357FB"/>
    <w:rsid w:val="00E36424"/>
    <w:rsid w:val="00E4063E"/>
    <w:rsid w:val="00E4149A"/>
    <w:rsid w:val="00E42068"/>
    <w:rsid w:val="00E4216E"/>
    <w:rsid w:val="00E43427"/>
    <w:rsid w:val="00E440AC"/>
    <w:rsid w:val="00E448A2"/>
    <w:rsid w:val="00E44CD6"/>
    <w:rsid w:val="00E47801"/>
    <w:rsid w:val="00E5040A"/>
    <w:rsid w:val="00E50862"/>
    <w:rsid w:val="00E50E5B"/>
    <w:rsid w:val="00E5108C"/>
    <w:rsid w:val="00E51D02"/>
    <w:rsid w:val="00E5223F"/>
    <w:rsid w:val="00E52D42"/>
    <w:rsid w:val="00E53D4F"/>
    <w:rsid w:val="00E55F1D"/>
    <w:rsid w:val="00E606DE"/>
    <w:rsid w:val="00E61652"/>
    <w:rsid w:val="00E6170C"/>
    <w:rsid w:val="00E62AF8"/>
    <w:rsid w:val="00E645D1"/>
    <w:rsid w:val="00E650D8"/>
    <w:rsid w:val="00E66B74"/>
    <w:rsid w:val="00E66E68"/>
    <w:rsid w:val="00E6715B"/>
    <w:rsid w:val="00E67CA8"/>
    <w:rsid w:val="00E67FAC"/>
    <w:rsid w:val="00E7014C"/>
    <w:rsid w:val="00E709EC"/>
    <w:rsid w:val="00E7185A"/>
    <w:rsid w:val="00E74494"/>
    <w:rsid w:val="00E74509"/>
    <w:rsid w:val="00E747AE"/>
    <w:rsid w:val="00E74929"/>
    <w:rsid w:val="00E751A6"/>
    <w:rsid w:val="00E758AE"/>
    <w:rsid w:val="00E779B1"/>
    <w:rsid w:val="00E817E4"/>
    <w:rsid w:val="00E841F1"/>
    <w:rsid w:val="00E85186"/>
    <w:rsid w:val="00E85D84"/>
    <w:rsid w:val="00E86489"/>
    <w:rsid w:val="00E868D2"/>
    <w:rsid w:val="00E900C9"/>
    <w:rsid w:val="00E90721"/>
    <w:rsid w:val="00E90A30"/>
    <w:rsid w:val="00E9277A"/>
    <w:rsid w:val="00E92D3B"/>
    <w:rsid w:val="00E9348B"/>
    <w:rsid w:val="00E93623"/>
    <w:rsid w:val="00E94046"/>
    <w:rsid w:val="00E94FB1"/>
    <w:rsid w:val="00E962AB"/>
    <w:rsid w:val="00E962CB"/>
    <w:rsid w:val="00E96783"/>
    <w:rsid w:val="00EA02D8"/>
    <w:rsid w:val="00EA26EB"/>
    <w:rsid w:val="00EA3676"/>
    <w:rsid w:val="00EA4030"/>
    <w:rsid w:val="00EA43D7"/>
    <w:rsid w:val="00EA4C9A"/>
    <w:rsid w:val="00EA71C1"/>
    <w:rsid w:val="00EA766D"/>
    <w:rsid w:val="00EB0598"/>
    <w:rsid w:val="00EB2775"/>
    <w:rsid w:val="00EB2C8C"/>
    <w:rsid w:val="00EB2DE1"/>
    <w:rsid w:val="00EB3849"/>
    <w:rsid w:val="00EB454B"/>
    <w:rsid w:val="00EB5570"/>
    <w:rsid w:val="00EB70C9"/>
    <w:rsid w:val="00EB760E"/>
    <w:rsid w:val="00EB761C"/>
    <w:rsid w:val="00EB785A"/>
    <w:rsid w:val="00EC0823"/>
    <w:rsid w:val="00EC11F2"/>
    <w:rsid w:val="00EC1757"/>
    <w:rsid w:val="00EC1D48"/>
    <w:rsid w:val="00EC3976"/>
    <w:rsid w:val="00EC3F90"/>
    <w:rsid w:val="00EC57A5"/>
    <w:rsid w:val="00EC5FA8"/>
    <w:rsid w:val="00EC65AA"/>
    <w:rsid w:val="00EC69F5"/>
    <w:rsid w:val="00ED0A53"/>
    <w:rsid w:val="00ED163B"/>
    <w:rsid w:val="00ED40AB"/>
    <w:rsid w:val="00ED43C0"/>
    <w:rsid w:val="00ED4624"/>
    <w:rsid w:val="00ED4C67"/>
    <w:rsid w:val="00ED51CB"/>
    <w:rsid w:val="00ED565B"/>
    <w:rsid w:val="00ED5E38"/>
    <w:rsid w:val="00ED77EA"/>
    <w:rsid w:val="00EE0089"/>
    <w:rsid w:val="00EE04EB"/>
    <w:rsid w:val="00EE2433"/>
    <w:rsid w:val="00EE2F03"/>
    <w:rsid w:val="00EE34AC"/>
    <w:rsid w:val="00EE4223"/>
    <w:rsid w:val="00EE424C"/>
    <w:rsid w:val="00EE4746"/>
    <w:rsid w:val="00EE4DBA"/>
    <w:rsid w:val="00EE5D27"/>
    <w:rsid w:val="00EE6C7C"/>
    <w:rsid w:val="00EE7508"/>
    <w:rsid w:val="00EF5841"/>
    <w:rsid w:val="00EF6BBB"/>
    <w:rsid w:val="00EF6DA5"/>
    <w:rsid w:val="00EF7039"/>
    <w:rsid w:val="00F00AFF"/>
    <w:rsid w:val="00F011A4"/>
    <w:rsid w:val="00F02800"/>
    <w:rsid w:val="00F04638"/>
    <w:rsid w:val="00F04BEC"/>
    <w:rsid w:val="00F04D7C"/>
    <w:rsid w:val="00F05C29"/>
    <w:rsid w:val="00F074B3"/>
    <w:rsid w:val="00F07F25"/>
    <w:rsid w:val="00F1035B"/>
    <w:rsid w:val="00F10481"/>
    <w:rsid w:val="00F10676"/>
    <w:rsid w:val="00F1105C"/>
    <w:rsid w:val="00F11214"/>
    <w:rsid w:val="00F117AD"/>
    <w:rsid w:val="00F1288C"/>
    <w:rsid w:val="00F129DD"/>
    <w:rsid w:val="00F14328"/>
    <w:rsid w:val="00F14C7A"/>
    <w:rsid w:val="00F14FCD"/>
    <w:rsid w:val="00F15514"/>
    <w:rsid w:val="00F15863"/>
    <w:rsid w:val="00F16112"/>
    <w:rsid w:val="00F162C9"/>
    <w:rsid w:val="00F17963"/>
    <w:rsid w:val="00F2299A"/>
    <w:rsid w:val="00F23C6C"/>
    <w:rsid w:val="00F24681"/>
    <w:rsid w:val="00F25C39"/>
    <w:rsid w:val="00F25F55"/>
    <w:rsid w:val="00F2670D"/>
    <w:rsid w:val="00F26B44"/>
    <w:rsid w:val="00F26B83"/>
    <w:rsid w:val="00F30D2E"/>
    <w:rsid w:val="00F32DBE"/>
    <w:rsid w:val="00F336E1"/>
    <w:rsid w:val="00F343EF"/>
    <w:rsid w:val="00F34940"/>
    <w:rsid w:val="00F35929"/>
    <w:rsid w:val="00F359E2"/>
    <w:rsid w:val="00F364F5"/>
    <w:rsid w:val="00F36818"/>
    <w:rsid w:val="00F37E36"/>
    <w:rsid w:val="00F37E64"/>
    <w:rsid w:val="00F37E94"/>
    <w:rsid w:val="00F41946"/>
    <w:rsid w:val="00F42641"/>
    <w:rsid w:val="00F42F29"/>
    <w:rsid w:val="00F4463B"/>
    <w:rsid w:val="00F44EEC"/>
    <w:rsid w:val="00F458E4"/>
    <w:rsid w:val="00F46313"/>
    <w:rsid w:val="00F47A33"/>
    <w:rsid w:val="00F519C5"/>
    <w:rsid w:val="00F52029"/>
    <w:rsid w:val="00F520BC"/>
    <w:rsid w:val="00F520FF"/>
    <w:rsid w:val="00F52BA0"/>
    <w:rsid w:val="00F5350E"/>
    <w:rsid w:val="00F53B0E"/>
    <w:rsid w:val="00F550B3"/>
    <w:rsid w:val="00F554BE"/>
    <w:rsid w:val="00F55F6E"/>
    <w:rsid w:val="00F56828"/>
    <w:rsid w:val="00F611DD"/>
    <w:rsid w:val="00F6129F"/>
    <w:rsid w:val="00F630AA"/>
    <w:rsid w:val="00F63C7D"/>
    <w:rsid w:val="00F63F47"/>
    <w:rsid w:val="00F656E9"/>
    <w:rsid w:val="00F65892"/>
    <w:rsid w:val="00F66C58"/>
    <w:rsid w:val="00F6704D"/>
    <w:rsid w:val="00F6763C"/>
    <w:rsid w:val="00F705B4"/>
    <w:rsid w:val="00F7078D"/>
    <w:rsid w:val="00F70FE9"/>
    <w:rsid w:val="00F7158C"/>
    <w:rsid w:val="00F715AB"/>
    <w:rsid w:val="00F72165"/>
    <w:rsid w:val="00F73EFC"/>
    <w:rsid w:val="00F7416C"/>
    <w:rsid w:val="00F75738"/>
    <w:rsid w:val="00F763DF"/>
    <w:rsid w:val="00F80AD1"/>
    <w:rsid w:val="00F80DFD"/>
    <w:rsid w:val="00F81D9C"/>
    <w:rsid w:val="00F82E1B"/>
    <w:rsid w:val="00F8451A"/>
    <w:rsid w:val="00F85475"/>
    <w:rsid w:val="00F85B0A"/>
    <w:rsid w:val="00F878F9"/>
    <w:rsid w:val="00F87ABD"/>
    <w:rsid w:val="00F904F0"/>
    <w:rsid w:val="00F91A6B"/>
    <w:rsid w:val="00F94A54"/>
    <w:rsid w:val="00F955D3"/>
    <w:rsid w:val="00F971EC"/>
    <w:rsid w:val="00F97818"/>
    <w:rsid w:val="00F9793E"/>
    <w:rsid w:val="00FA0768"/>
    <w:rsid w:val="00FA0DBE"/>
    <w:rsid w:val="00FA0E9D"/>
    <w:rsid w:val="00FA11B3"/>
    <w:rsid w:val="00FA265F"/>
    <w:rsid w:val="00FA39A5"/>
    <w:rsid w:val="00FA4085"/>
    <w:rsid w:val="00FA4486"/>
    <w:rsid w:val="00FA55B9"/>
    <w:rsid w:val="00FA5916"/>
    <w:rsid w:val="00FA63D9"/>
    <w:rsid w:val="00FA79E1"/>
    <w:rsid w:val="00FB10B8"/>
    <w:rsid w:val="00FB1499"/>
    <w:rsid w:val="00FB38FA"/>
    <w:rsid w:val="00FB3DC7"/>
    <w:rsid w:val="00FB5221"/>
    <w:rsid w:val="00FB58FC"/>
    <w:rsid w:val="00FB5D07"/>
    <w:rsid w:val="00FB61B6"/>
    <w:rsid w:val="00FB6312"/>
    <w:rsid w:val="00FB79B4"/>
    <w:rsid w:val="00FC085D"/>
    <w:rsid w:val="00FC0F33"/>
    <w:rsid w:val="00FC1287"/>
    <w:rsid w:val="00FC2549"/>
    <w:rsid w:val="00FC290B"/>
    <w:rsid w:val="00FC2F09"/>
    <w:rsid w:val="00FC3DBB"/>
    <w:rsid w:val="00FC4FBB"/>
    <w:rsid w:val="00FC743D"/>
    <w:rsid w:val="00FC7632"/>
    <w:rsid w:val="00FC7843"/>
    <w:rsid w:val="00FC7AB8"/>
    <w:rsid w:val="00FD06F2"/>
    <w:rsid w:val="00FD0A95"/>
    <w:rsid w:val="00FD28F2"/>
    <w:rsid w:val="00FD417A"/>
    <w:rsid w:val="00FD44B5"/>
    <w:rsid w:val="00FD49CA"/>
    <w:rsid w:val="00FD4C59"/>
    <w:rsid w:val="00FE09B6"/>
    <w:rsid w:val="00FE0EDE"/>
    <w:rsid w:val="00FE25EE"/>
    <w:rsid w:val="00FE26B7"/>
    <w:rsid w:val="00FE2ED0"/>
    <w:rsid w:val="00FE4027"/>
    <w:rsid w:val="00FE481F"/>
    <w:rsid w:val="00FE5818"/>
    <w:rsid w:val="00FE67C0"/>
    <w:rsid w:val="00FE7E49"/>
    <w:rsid w:val="00FF128D"/>
    <w:rsid w:val="00FF21CC"/>
    <w:rsid w:val="00FF25F7"/>
    <w:rsid w:val="00FF2DFD"/>
    <w:rsid w:val="00FF322C"/>
    <w:rsid w:val="00FF3C80"/>
    <w:rsid w:val="00FF5403"/>
    <w:rsid w:val="00FF672C"/>
    <w:rsid w:val="00FF7374"/>
    <w:rsid w:val="00FF7DA7"/>
  </w:rsids>
  <m:mathPr>
    <m:mathFont m:val="Cambria Math"/>
    <m:brkBin m:val="before"/>
    <m:brkBinSub m:val="--"/>
    <m:smallFrac m:val="0"/>
    <m:dispDef/>
    <m:lMargin m:val="0"/>
    <m:rMargin m:val="0"/>
    <m:defJc m:val="centerGroup"/>
    <m:wrapIndent m:val="1440"/>
    <m:intLim m:val="subSup"/>
    <m:naryLim m:val="undOvr"/>
  </m:mathPr>
  <w:themeFontLang w:val="nb-NO"/>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FE6E5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nb-NO" w:eastAsia="nb-NO"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List" w:semiHidden="1" w:unhideWhenUsed="1"/>
    <w:lsdException w:name="List Bullet"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A45115"/>
    <w:rPr>
      <w:rFonts w:ascii="Helvetica" w:hAnsi="Helvetica"/>
      <w:sz w:val="18"/>
      <w:lang w:val="en-GB" w:eastAsia="en-US"/>
    </w:rPr>
  </w:style>
  <w:style w:type="paragraph" w:styleId="Heading1">
    <w:name w:val="heading 1"/>
    <w:basedOn w:val="Normal"/>
    <w:next w:val="Normal"/>
    <w:qFormat/>
    <w:rsid w:val="00DF6B44"/>
    <w:pPr>
      <w:numPr>
        <w:numId w:val="1"/>
      </w:numPr>
      <w:spacing w:before="240" w:after="60"/>
      <w:outlineLvl w:val="0"/>
    </w:pPr>
    <w:rPr>
      <w:rFonts w:ascii="Verdana" w:hAnsi="Verdana"/>
      <w:b/>
      <w:kern w:val="28"/>
      <w:sz w:val="24"/>
    </w:rPr>
  </w:style>
  <w:style w:type="paragraph" w:styleId="Heading2">
    <w:name w:val="heading 2"/>
    <w:basedOn w:val="Normal"/>
    <w:next w:val="Normal"/>
    <w:qFormat/>
    <w:rsid w:val="00372E15"/>
    <w:pPr>
      <w:keepNext/>
      <w:numPr>
        <w:ilvl w:val="1"/>
        <w:numId w:val="1"/>
      </w:numPr>
      <w:spacing w:before="240" w:after="60"/>
      <w:outlineLvl w:val="1"/>
    </w:pPr>
    <w:rPr>
      <w:rFonts w:ascii="Verdana" w:hAnsi="Verdana"/>
      <w:b/>
      <w:sz w:val="22"/>
    </w:rPr>
  </w:style>
  <w:style w:type="paragraph" w:styleId="Heading3">
    <w:name w:val="heading 3"/>
    <w:basedOn w:val="Normal"/>
    <w:next w:val="Normal"/>
    <w:qFormat/>
    <w:rsid w:val="00372E15"/>
    <w:pPr>
      <w:keepNext/>
      <w:numPr>
        <w:ilvl w:val="2"/>
        <w:numId w:val="1"/>
      </w:numPr>
      <w:spacing w:before="240" w:after="60"/>
      <w:outlineLvl w:val="2"/>
    </w:pPr>
    <w:rPr>
      <w:rFonts w:ascii="Verdana" w:hAnsi="Verdana"/>
      <w:b/>
    </w:rPr>
  </w:style>
  <w:style w:type="paragraph" w:styleId="Heading4">
    <w:name w:val="heading 4"/>
    <w:basedOn w:val="Normal"/>
    <w:next w:val="Normal"/>
    <w:autoRedefine/>
    <w:qFormat/>
    <w:rsid w:val="0092522D"/>
    <w:pPr>
      <w:keepNext/>
      <w:numPr>
        <w:ilvl w:val="3"/>
        <w:numId w:val="1"/>
      </w:numPr>
      <w:spacing w:before="240" w:after="60"/>
      <w:outlineLvl w:val="3"/>
    </w:pPr>
    <w:rPr>
      <w:lang w:val="sq-AL"/>
    </w:rPr>
  </w:style>
  <w:style w:type="paragraph" w:styleId="Heading5">
    <w:name w:val="heading 5"/>
    <w:basedOn w:val="Normal"/>
    <w:next w:val="Normal"/>
    <w:autoRedefine/>
    <w:qFormat/>
    <w:rsid w:val="00A11120"/>
    <w:pPr>
      <w:numPr>
        <w:ilvl w:val="4"/>
        <w:numId w:val="1"/>
      </w:numPr>
      <w:spacing w:before="240" w:after="60"/>
      <w:outlineLvl w:val="4"/>
    </w:pPr>
    <w:rPr>
      <w:i/>
      <w:sz w:val="22"/>
    </w:rPr>
  </w:style>
  <w:style w:type="paragraph" w:styleId="Heading6">
    <w:name w:val="heading 6"/>
    <w:basedOn w:val="Normal"/>
    <w:next w:val="Normal"/>
    <w:autoRedefine/>
    <w:qFormat/>
    <w:rsid w:val="00A11120"/>
    <w:pPr>
      <w:numPr>
        <w:ilvl w:val="5"/>
        <w:numId w:val="1"/>
      </w:numPr>
      <w:spacing w:before="240" w:after="60"/>
      <w:outlineLvl w:val="5"/>
    </w:pPr>
    <w:rPr>
      <w:i/>
      <w:sz w:val="22"/>
    </w:rPr>
  </w:style>
  <w:style w:type="paragraph" w:styleId="Heading7">
    <w:name w:val="heading 7"/>
    <w:basedOn w:val="Normal"/>
    <w:next w:val="Normal"/>
    <w:qFormat/>
    <w:rsid w:val="008019DE"/>
    <w:pPr>
      <w:numPr>
        <w:ilvl w:val="6"/>
        <w:numId w:val="1"/>
      </w:numPr>
      <w:spacing w:before="240" w:after="60"/>
      <w:outlineLvl w:val="6"/>
    </w:pPr>
    <w:rPr>
      <w:i/>
    </w:rPr>
  </w:style>
  <w:style w:type="paragraph" w:styleId="Heading8">
    <w:name w:val="heading 8"/>
    <w:basedOn w:val="Normal"/>
    <w:next w:val="Normal"/>
    <w:qFormat/>
    <w:rsid w:val="008019DE"/>
    <w:pPr>
      <w:numPr>
        <w:ilvl w:val="7"/>
        <w:numId w:val="1"/>
      </w:numPr>
      <w:spacing w:before="240" w:after="60"/>
      <w:outlineLvl w:val="7"/>
    </w:pPr>
    <w:rPr>
      <w:i/>
    </w:rPr>
  </w:style>
  <w:style w:type="paragraph" w:styleId="Heading9">
    <w:name w:val="heading 9"/>
    <w:basedOn w:val="Normal"/>
    <w:next w:val="Normal"/>
    <w:qFormat/>
    <w:rsid w:val="008019DE"/>
    <w:pPr>
      <w:numPr>
        <w:ilvl w:val="8"/>
        <w:numId w:val="1"/>
      </w:numPr>
      <w:spacing w:before="240" w:after="60"/>
      <w:outlineLvl w:val="8"/>
    </w:pPr>
    <w:rPr>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pPr>
      <w:tabs>
        <w:tab w:val="center" w:pos="4153"/>
        <w:tab w:val="right" w:pos="8306"/>
      </w:tabs>
    </w:pPr>
  </w:style>
  <w:style w:type="paragraph" w:styleId="Footer">
    <w:name w:val="footer"/>
    <w:basedOn w:val="Normal"/>
    <w:pPr>
      <w:tabs>
        <w:tab w:val="center" w:pos="4153"/>
        <w:tab w:val="right" w:pos="8306"/>
      </w:tabs>
    </w:pPr>
    <w:rPr>
      <w:rFonts w:ascii="Arial Narrow" w:hAnsi="Arial Narrow"/>
      <w:sz w:val="16"/>
    </w:rPr>
  </w:style>
  <w:style w:type="paragraph" w:styleId="TOC1">
    <w:name w:val="toc 1"/>
    <w:basedOn w:val="Normal"/>
    <w:next w:val="Normal"/>
    <w:semiHidden/>
    <w:pPr>
      <w:spacing w:before="120" w:after="120"/>
    </w:pPr>
    <w:rPr>
      <w:b/>
      <w:caps/>
      <w:sz w:val="20"/>
    </w:rPr>
  </w:style>
  <w:style w:type="paragraph" w:styleId="TOC2">
    <w:name w:val="toc 2"/>
    <w:basedOn w:val="Normal"/>
    <w:next w:val="Normal"/>
    <w:semiHidden/>
    <w:pPr>
      <w:ind w:left="240"/>
    </w:pPr>
    <w:rPr>
      <w:smallCaps/>
      <w:sz w:val="20"/>
    </w:rPr>
  </w:style>
  <w:style w:type="paragraph" w:styleId="TOC3">
    <w:name w:val="toc 3"/>
    <w:basedOn w:val="Normal"/>
    <w:next w:val="Normal"/>
    <w:semiHidden/>
    <w:pPr>
      <w:ind w:left="480"/>
    </w:pPr>
    <w:rPr>
      <w:i/>
      <w:sz w:val="20"/>
    </w:rPr>
  </w:style>
  <w:style w:type="paragraph" w:styleId="TOC4">
    <w:name w:val="toc 4"/>
    <w:basedOn w:val="Normal"/>
    <w:next w:val="Normal"/>
    <w:semiHidden/>
    <w:pPr>
      <w:ind w:left="720"/>
    </w:pPr>
  </w:style>
  <w:style w:type="paragraph" w:styleId="TOC5">
    <w:name w:val="toc 5"/>
    <w:basedOn w:val="Normal"/>
    <w:next w:val="Normal"/>
    <w:semiHidden/>
    <w:pPr>
      <w:ind w:left="960"/>
    </w:pPr>
  </w:style>
  <w:style w:type="paragraph" w:styleId="TOC6">
    <w:name w:val="toc 6"/>
    <w:basedOn w:val="Normal"/>
    <w:next w:val="Normal"/>
    <w:semiHidden/>
    <w:pPr>
      <w:ind w:left="1200"/>
    </w:pPr>
  </w:style>
  <w:style w:type="paragraph" w:styleId="TOC7">
    <w:name w:val="toc 7"/>
    <w:basedOn w:val="Normal"/>
    <w:next w:val="Normal"/>
    <w:semiHidden/>
    <w:pPr>
      <w:ind w:left="1440"/>
    </w:pPr>
  </w:style>
  <w:style w:type="paragraph" w:styleId="TOC8">
    <w:name w:val="toc 8"/>
    <w:basedOn w:val="Normal"/>
    <w:next w:val="Normal"/>
    <w:semiHidden/>
    <w:pPr>
      <w:ind w:left="1680"/>
    </w:pPr>
  </w:style>
  <w:style w:type="paragraph" w:styleId="TOC9">
    <w:name w:val="toc 9"/>
    <w:basedOn w:val="Normal"/>
    <w:next w:val="Normal"/>
    <w:semiHidden/>
    <w:pPr>
      <w:ind w:left="1920"/>
    </w:pPr>
  </w:style>
  <w:style w:type="paragraph" w:styleId="Index1">
    <w:name w:val="index 1"/>
    <w:basedOn w:val="Normal"/>
    <w:next w:val="Normal"/>
    <w:semiHidden/>
    <w:pPr>
      <w:tabs>
        <w:tab w:val="right" w:leader="dot" w:pos="9639"/>
      </w:tabs>
      <w:ind w:left="200" w:hanging="200"/>
    </w:pPr>
    <w:rPr>
      <w:b/>
    </w:rPr>
  </w:style>
  <w:style w:type="paragraph" w:styleId="Index3">
    <w:name w:val="index 3"/>
    <w:basedOn w:val="Normal"/>
    <w:next w:val="Normal"/>
    <w:semiHidden/>
    <w:pPr>
      <w:tabs>
        <w:tab w:val="right" w:leader="dot" w:pos="9639"/>
      </w:tabs>
      <w:ind w:left="600" w:hanging="200"/>
    </w:pPr>
  </w:style>
  <w:style w:type="paragraph" w:styleId="Caption">
    <w:name w:val="caption"/>
    <w:basedOn w:val="Normal"/>
    <w:next w:val="Normal"/>
    <w:qFormat/>
    <w:pPr>
      <w:spacing w:before="120" w:after="120"/>
    </w:pPr>
    <w:rPr>
      <w:i/>
    </w:rPr>
  </w:style>
  <w:style w:type="character" w:styleId="FootnoteReference">
    <w:name w:val="footnote reference"/>
    <w:semiHidden/>
    <w:rPr>
      <w:vertAlign w:val="superscript"/>
    </w:rPr>
  </w:style>
  <w:style w:type="paragraph" w:styleId="FootnoteText">
    <w:name w:val="footnote text"/>
    <w:basedOn w:val="Normal"/>
    <w:semiHidden/>
    <w:pPr>
      <w:jc w:val="both"/>
    </w:pPr>
    <w:rPr>
      <w:sz w:val="20"/>
    </w:rPr>
  </w:style>
  <w:style w:type="character" w:styleId="CommentReference">
    <w:name w:val="annotation reference"/>
    <w:semiHidden/>
    <w:rPr>
      <w:sz w:val="16"/>
    </w:rPr>
  </w:style>
  <w:style w:type="paragraph" w:styleId="CommentText">
    <w:name w:val="annotation text"/>
    <w:basedOn w:val="Normal"/>
    <w:link w:val="CommentTextChar"/>
    <w:semiHidden/>
    <w:rPr>
      <w:sz w:val="20"/>
    </w:rPr>
  </w:style>
  <w:style w:type="character" w:styleId="Hyperlink">
    <w:name w:val="Hyperlink"/>
    <w:rsid w:val="007226D8"/>
    <w:rPr>
      <w:rFonts w:ascii="Helvetica" w:hAnsi="Helvetica"/>
      <w:b/>
      <w:color w:val="FFFFFF" w:themeColor="background1"/>
      <w:sz w:val="22"/>
      <w:u w:val="none"/>
    </w:rPr>
  </w:style>
  <w:style w:type="character" w:styleId="FollowedHyperlink">
    <w:name w:val="FollowedHyperlink"/>
    <w:rsid w:val="007226D8"/>
    <w:rPr>
      <w:rFonts w:ascii="Helvetica" w:hAnsi="Helvetica"/>
      <w:b/>
      <w:color w:val="FFFFFF" w:themeColor="background1"/>
      <w:sz w:val="22"/>
      <w:u w:val="none"/>
    </w:rPr>
  </w:style>
  <w:style w:type="paragraph" w:customStyle="1" w:styleId="TableHeader">
    <w:name w:val="Table Header"/>
    <w:basedOn w:val="Normal"/>
    <w:rsid w:val="00E66B74"/>
    <w:rPr>
      <w:b/>
      <w:sz w:val="22"/>
    </w:rPr>
  </w:style>
  <w:style w:type="paragraph" w:customStyle="1" w:styleId="Appendix">
    <w:name w:val="Appendix"/>
    <w:basedOn w:val="Heading1"/>
    <w:pPr>
      <w:keepNext/>
      <w:numPr>
        <w:numId w:val="0"/>
      </w:numPr>
    </w:pPr>
  </w:style>
  <w:style w:type="paragraph" w:customStyle="1" w:styleId="Tablebody">
    <w:name w:val="Table body"/>
    <w:basedOn w:val="Normal"/>
    <w:rsid w:val="00E66B74"/>
  </w:style>
  <w:style w:type="paragraph" w:customStyle="1" w:styleId="Tablesection">
    <w:name w:val="Table section"/>
    <w:basedOn w:val="Tablebody"/>
    <w:next w:val="Tablebody"/>
    <w:rsid w:val="00980953"/>
    <w:pPr>
      <w:spacing w:before="120"/>
    </w:pPr>
    <w:rPr>
      <w:caps/>
      <w:lang w:val="en-US"/>
    </w:rPr>
  </w:style>
  <w:style w:type="paragraph" w:styleId="DocumentMap">
    <w:name w:val="Document Map"/>
    <w:basedOn w:val="Normal"/>
    <w:semiHidden/>
    <w:rsid w:val="008F1C8A"/>
    <w:pPr>
      <w:shd w:val="clear" w:color="auto" w:fill="000080"/>
    </w:pPr>
    <w:rPr>
      <w:rFonts w:ascii="Tahoma" w:hAnsi="Tahoma" w:cs="Tahoma"/>
      <w:sz w:val="20"/>
    </w:rPr>
  </w:style>
  <w:style w:type="paragraph" w:customStyle="1" w:styleId="hdlcodestyle">
    <w:name w:val="hdl_code_style"/>
    <w:basedOn w:val="Normal"/>
    <w:autoRedefine/>
    <w:rsid w:val="0024578B"/>
    <w:rPr>
      <w:rFonts w:ascii="Courier New" w:hAnsi="Courier New" w:cs="Courier New"/>
      <w:sz w:val="20"/>
    </w:rPr>
  </w:style>
  <w:style w:type="table" w:styleId="TableGrid">
    <w:name w:val="Table Grid"/>
    <w:basedOn w:val="TableNormal"/>
    <w:uiPriority w:val="59"/>
    <w:rsid w:val="00FB38F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Cell">
    <w:name w:val="Table Cell"/>
    <w:basedOn w:val="Normal"/>
    <w:rsid w:val="007F33D7"/>
    <w:pPr>
      <w:keepNext/>
    </w:pPr>
    <w:rPr>
      <w:sz w:val="20"/>
    </w:rPr>
  </w:style>
  <w:style w:type="character" w:styleId="Emphasis">
    <w:name w:val="Emphasis"/>
    <w:qFormat/>
    <w:rsid w:val="00376949"/>
    <w:rPr>
      <w:i/>
      <w:iCs/>
    </w:rPr>
  </w:style>
  <w:style w:type="paragraph" w:customStyle="1" w:styleId="Style1">
    <w:name w:val="Style1"/>
    <w:basedOn w:val="Heading4"/>
    <w:autoRedefine/>
    <w:rsid w:val="0092522D"/>
    <w:rPr>
      <w:i/>
    </w:rPr>
  </w:style>
  <w:style w:type="paragraph" w:customStyle="1" w:styleId="Ref">
    <w:name w:val="Ref"/>
    <w:basedOn w:val="ListNumber"/>
    <w:rsid w:val="0015485B"/>
    <w:rPr>
      <w:rFonts w:cs="Arial"/>
      <w:lang w:val="sq-AL"/>
    </w:rPr>
  </w:style>
  <w:style w:type="table" w:styleId="Table3Deffects3">
    <w:name w:val="Table 3D effects 3"/>
    <w:basedOn w:val="TableNormal"/>
    <w:rsid w:val="00360D8E"/>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styleId="ListNumber">
    <w:name w:val="List Number"/>
    <w:basedOn w:val="Normal"/>
    <w:rsid w:val="00680AFE"/>
    <w:pPr>
      <w:numPr>
        <w:numId w:val="2"/>
      </w:numPr>
    </w:pPr>
  </w:style>
  <w:style w:type="paragraph" w:styleId="ListParagraph">
    <w:name w:val="List Paragraph"/>
    <w:basedOn w:val="Normal"/>
    <w:uiPriority w:val="34"/>
    <w:qFormat/>
    <w:rsid w:val="00D811AB"/>
    <w:pPr>
      <w:ind w:left="708"/>
    </w:pPr>
  </w:style>
  <w:style w:type="table" w:styleId="TableSimple3">
    <w:name w:val="Table Simple 3"/>
    <w:basedOn w:val="TableNormal"/>
    <w:rsid w:val="00F56828"/>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customStyle="1" w:styleId="BV-QR-SingleColumn">
    <w:name w:val="BV-QR-SingleColumn"/>
    <w:basedOn w:val="TableNormal"/>
    <w:rsid w:val="001A0E53"/>
    <w:pPr>
      <w:spacing w:before="20" w:after="20" w:line="20" w:lineRule="atLeast"/>
    </w:pPr>
    <w:rPr>
      <w:rFonts w:ascii="Verdana" w:hAnsi="Verdana"/>
      <w:sz w:val="14"/>
    </w:rPr>
    <w:tblPr>
      <w:tblStyleRowBandSize w:val="1"/>
      <w:tblBorders>
        <w:top w:val="single" w:sz="12" w:space="0" w:color="0066FF"/>
        <w:left w:val="single" w:sz="12" w:space="0" w:color="0066FF"/>
        <w:bottom w:val="single" w:sz="12" w:space="0" w:color="0066FF"/>
        <w:right w:val="single" w:sz="12" w:space="0" w:color="0066FF"/>
      </w:tblBorders>
      <w:tblCellMar>
        <w:bottom w:w="28" w:type="dxa"/>
      </w:tblCellMar>
    </w:tblPr>
    <w:tcPr>
      <w:shd w:val="clear" w:color="auto" w:fill="auto"/>
      <w:vAlign w:val="center"/>
    </w:tcPr>
    <w:tblStylePr w:type="firstRow">
      <w:rPr>
        <w:rFonts w:ascii="Cambria Math" w:hAnsi="Cambria Math"/>
        <w:b/>
        <w:color w:val="FFFF00"/>
        <w:sz w:val="18"/>
      </w:rPr>
      <w:tblPr/>
      <w:tcPr>
        <w:shd w:val="clear" w:color="auto" w:fill="0066FF"/>
        <w:vAlign w:val="center"/>
      </w:tcPr>
    </w:tblStylePr>
    <w:tblStylePr w:type="band2Horz">
      <w:tblPr/>
      <w:tcPr>
        <w:shd w:val="clear" w:color="auto" w:fill="EEF3F8"/>
      </w:tcPr>
    </w:tblStylePr>
  </w:style>
  <w:style w:type="table" w:customStyle="1" w:styleId="BV-QR-Nx3">
    <w:name w:val="BV-QR-Nx3"/>
    <w:basedOn w:val="TableNormal"/>
    <w:rsid w:val="009C332E"/>
    <w:tblPr/>
  </w:style>
  <w:style w:type="table" w:customStyle="1" w:styleId="BV-Table-Nx1">
    <w:name w:val="BV-Table-Nx1"/>
    <w:basedOn w:val="TableNormal"/>
    <w:rsid w:val="00E258C3"/>
    <w:pPr>
      <w:spacing w:before="20" w:after="20" w:line="20" w:lineRule="atLeast"/>
    </w:pPr>
    <w:rPr>
      <w:rFonts w:ascii="Verdana" w:hAnsi="Verdana"/>
      <w:sz w:val="14"/>
    </w:rPr>
    <w:tblPr>
      <w:tblStyleRowBandSize w:val="1"/>
      <w:tblBorders>
        <w:top w:val="single" w:sz="12" w:space="0" w:color="0C81C4"/>
        <w:left w:val="single" w:sz="12" w:space="0" w:color="0C81C4"/>
        <w:bottom w:val="single" w:sz="12" w:space="0" w:color="0C81C4"/>
        <w:right w:val="single" w:sz="12" w:space="0" w:color="0C81C4"/>
      </w:tblBorders>
      <w:tblCellMar>
        <w:bottom w:w="28" w:type="dxa"/>
      </w:tblCellMar>
    </w:tblPr>
    <w:tcPr>
      <w:shd w:val="clear" w:color="auto" w:fill="auto"/>
      <w:vAlign w:val="center"/>
    </w:tcPr>
    <w:tblStylePr w:type="firstRow">
      <w:rPr>
        <w:rFonts w:ascii="Cambria Math" w:hAnsi="Cambria Math"/>
        <w:b w:val="0"/>
        <w:i w:val="0"/>
        <w:color w:val="FFFF00"/>
        <w:sz w:val="18"/>
        <w:u w:val="none"/>
      </w:rPr>
      <w:tblPr/>
      <w:tcPr>
        <w:shd w:val="clear" w:color="auto" w:fill="0C81C4"/>
      </w:tcPr>
    </w:tblStylePr>
    <w:tblStylePr w:type="band1Horz">
      <w:tblPr/>
      <w:tcPr>
        <w:shd w:val="clear" w:color="auto" w:fill="FFFFFF"/>
      </w:tcPr>
    </w:tblStylePr>
    <w:tblStylePr w:type="band2Horz">
      <w:tblPr/>
      <w:tcPr>
        <w:shd w:val="clear" w:color="auto" w:fill="D9D9D9"/>
      </w:tcPr>
    </w:tblStylePr>
  </w:style>
  <w:style w:type="paragraph" w:styleId="CommentSubject">
    <w:name w:val="annotation subject"/>
    <w:basedOn w:val="CommentText"/>
    <w:next w:val="CommentText"/>
    <w:link w:val="CommentSubjectChar"/>
    <w:rsid w:val="0003573B"/>
    <w:rPr>
      <w:b/>
      <w:bCs/>
    </w:rPr>
  </w:style>
  <w:style w:type="character" w:customStyle="1" w:styleId="CommentTextChar">
    <w:name w:val="Comment Text Char"/>
    <w:link w:val="CommentText"/>
    <w:semiHidden/>
    <w:rsid w:val="0003573B"/>
    <w:rPr>
      <w:lang w:val="en-GB"/>
    </w:rPr>
  </w:style>
  <w:style w:type="character" w:customStyle="1" w:styleId="CommentSubjectChar">
    <w:name w:val="Comment Subject Char"/>
    <w:link w:val="CommentSubject"/>
    <w:rsid w:val="0003573B"/>
    <w:rPr>
      <w:b/>
      <w:bCs/>
      <w:lang w:val="en-GB"/>
    </w:rPr>
  </w:style>
  <w:style w:type="paragraph" w:styleId="BalloonText">
    <w:name w:val="Balloon Text"/>
    <w:basedOn w:val="Normal"/>
    <w:link w:val="BalloonTextChar"/>
    <w:rsid w:val="0003573B"/>
    <w:rPr>
      <w:rFonts w:ascii="Tahoma" w:hAnsi="Tahoma" w:cs="Tahoma"/>
      <w:sz w:val="16"/>
      <w:szCs w:val="16"/>
    </w:rPr>
  </w:style>
  <w:style w:type="character" w:customStyle="1" w:styleId="BalloonTextChar">
    <w:name w:val="Balloon Text Char"/>
    <w:link w:val="BalloonText"/>
    <w:rsid w:val="0003573B"/>
    <w:rPr>
      <w:rFonts w:ascii="Tahoma" w:hAnsi="Tahoma" w:cs="Tahoma"/>
      <w:sz w:val="16"/>
      <w:szCs w:val="16"/>
      <w:lang w:val="en-GB"/>
    </w:rPr>
  </w:style>
  <w:style w:type="paragraph" w:styleId="BodyText">
    <w:name w:val="Body Text"/>
    <w:basedOn w:val="Normal"/>
    <w:link w:val="BodyTextChar"/>
    <w:rsid w:val="00E2206C"/>
    <w:pPr>
      <w:spacing w:after="120"/>
    </w:pPr>
  </w:style>
  <w:style w:type="character" w:customStyle="1" w:styleId="BodyTextChar">
    <w:name w:val="Body Text Char"/>
    <w:link w:val="BodyText"/>
    <w:rsid w:val="00E2206C"/>
    <w:rPr>
      <w:sz w:val="24"/>
      <w:lang w:val="en-GB"/>
    </w:rPr>
  </w:style>
  <w:style w:type="numbering" w:customStyle="1" w:styleId="Stil1">
    <w:name w:val="Stil1"/>
    <w:rsid w:val="00BC67B9"/>
    <w:pPr>
      <w:numPr>
        <w:numId w:val="3"/>
      </w:numPr>
    </w:pPr>
  </w:style>
  <w:style w:type="table" w:customStyle="1" w:styleId="Rutenettabell1lys-uthevingsfarge11">
    <w:name w:val="Rutenettabell 1 lys - uthevingsfarge 11"/>
    <w:basedOn w:val="TableNormal"/>
    <w:uiPriority w:val="46"/>
    <w:rsid w:val="005A2CB9"/>
    <w:rPr>
      <w:rFonts w:ascii="Calibri" w:hAnsi="Calibri"/>
      <w:sz w:val="22"/>
      <w:szCs w:val="22"/>
      <w:lang w:val="en-US" w:eastAsia="en-US"/>
    </w:rPr>
    <w:tblPr>
      <w:tblStyleRowBandSize w:val="1"/>
      <w:tblStyleColBandSize w:val="1"/>
      <w:tblBorders>
        <w:top w:val="single" w:sz="4" w:space="0" w:color="B8CCE4"/>
        <w:left w:val="single" w:sz="4" w:space="0" w:color="B8CCE4"/>
        <w:bottom w:val="single" w:sz="4" w:space="0" w:color="B8CCE4"/>
        <w:right w:val="single" w:sz="4" w:space="0" w:color="B8CCE4"/>
        <w:insideH w:val="single" w:sz="4" w:space="0" w:color="B8CCE4"/>
        <w:insideV w:val="single" w:sz="4" w:space="0" w:color="B8CCE4"/>
      </w:tblBorders>
    </w:tblPr>
    <w:tblStylePr w:type="firstRow">
      <w:rPr>
        <w:b/>
        <w:bCs/>
      </w:rPr>
      <w:tblPr/>
      <w:tcPr>
        <w:tcBorders>
          <w:bottom w:val="single" w:sz="12" w:space="0" w:color="95B3D7"/>
        </w:tcBorders>
      </w:tcPr>
    </w:tblStylePr>
    <w:tblStylePr w:type="lastRow">
      <w:rPr>
        <w:b/>
        <w:bCs/>
      </w:rPr>
      <w:tblPr/>
      <w:tcPr>
        <w:tcBorders>
          <w:top w:val="double" w:sz="2" w:space="0" w:color="95B3D7"/>
        </w:tcBorders>
      </w:tcPr>
    </w:tblStylePr>
    <w:tblStylePr w:type="firstCol">
      <w:rPr>
        <w:b/>
        <w:bCs/>
      </w:rPr>
    </w:tblStylePr>
    <w:tblStylePr w:type="lastCol">
      <w:rPr>
        <w:b/>
        <w:bCs/>
      </w:rPr>
    </w:tblStylePr>
  </w:style>
  <w:style w:type="paragraph" w:customStyle="1" w:styleId="Default">
    <w:name w:val="Default"/>
    <w:rsid w:val="00C22AA3"/>
    <w:pPr>
      <w:widowControl w:val="0"/>
      <w:autoSpaceDE w:val="0"/>
      <w:autoSpaceDN w:val="0"/>
      <w:adjustRightInd w:val="0"/>
    </w:pPr>
    <w:rPr>
      <w:rFonts w:ascii="Verdana" w:hAnsi="Verdana" w:cs="Verdana"/>
      <w:color w:val="000000"/>
    </w:rPr>
  </w:style>
  <w:style w:type="paragraph" w:styleId="Title">
    <w:name w:val="Title"/>
    <w:basedOn w:val="Normal"/>
    <w:next w:val="Normal"/>
    <w:link w:val="TitleChar"/>
    <w:qFormat/>
    <w:rsid w:val="00F26B83"/>
    <w:pPr>
      <w:contextualSpacing/>
    </w:pPr>
    <w:rPr>
      <w:rFonts w:ascii="Helvetica Neue" w:eastAsiaTheme="majorEastAsia" w:hAnsi="Helvetica Neue" w:cstheme="majorBidi"/>
      <w:b/>
      <w:bCs/>
      <w:spacing w:val="-10"/>
      <w:kern w:val="28"/>
      <w:sz w:val="40"/>
      <w:szCs w:val="56"/>
    </w:rPr>
  </w:style>
  <w:style w:type="character" w:customStyle="1" w:styleId="TitleChar">
    <w:name w:val="Title Char"/>
    <w:basedOn w:val="DefaultParagraphFont"/>
    <w:link w:val="Title"/>
    <w:rsid w:val="00F26B83"/>
    <w:rPr>
      <w:rFonts w:ascii="Helvetica Neue" w:eastAsiaTheme="majorEastAsia" w:hAnsi="Helvetica Neue" w:cstheme="majorBidi"/>
      <w:b/>
      <w:bCs/>
      <w:spacing w:val="-10"/>
      <w:kern w:val="28"/>
      <w:sz w:val="40"/>
      <w:szCs w:val="56"/>
      <w:lang w:val="en-GB" w:eastAsia="en-US"/>
    </w:rPr>
  </w:style>
  <w:style w:type="paragraph" w:styleId="Subtitle">
    <w:name w:val="Subtitle"/>
    <w:basedOn w:val="Normal"/>
    <w:next w:val="Normal"/>
    <w:link w:val="SubtitleChar"/>
    <w:qFormat/>
    <w:rsid w:val="001D006A"/>
    <w:pPr>
      <w:numPr>
        <w:ilvl w:val="1"/>
      </w:numPr>
      <w:spacing w:after="160"/>
    </w:pPr>
    <w:rPr>
      <w:rFonts w:ascii="Helvetica Light" w:eastAsiaTheme="minorEastAsia" w:hAnsi="Helvetica Light" w:cstheme="minorBidi"/>
      <w:color w:val="5A5A5A" w:themeColor="text1" w:themeTint="A5"/>
      <w:spacing w:val="15"/>
      <w:sz w:val="24"/>
      <w:szCs w:val="22"/>
    </w:rPr>
  </w:style>
  <w:style w:type="character" w:customStyle="1" w:styleId="SubtitleChar">
    <w:name w:val="Subtitle Char"/>
    <w:basedOn w:val="DefaultParagraphFont"/>
    <w:link w:val="Subtitle"/>
    <w:rsid w:val="001D006A"/>
    <w:rPr>
      <w:rFonts w:ascii="Helvetica Light" w:eastAsiaTheme="minorEastAsia" w:hAnsi="Helvetica Light" w:cstheme="minorBidi"/>
      <w:color w:val="5A5A5A" w:themeColor="text1" w:themeTint="A5"/>
      <w:spacing w:val="15"/>
      <w:szCs w:val="22"/>
      <w:lang w:val="en-GB" w:eastAsia="en-US"/>
    </w:rPr>
  </w:style>
  <w:style w:type="character" w:styleId="PageNumber">
    <w:name w:val="page number"/>
    <w:basedOn w:val="DefaultParagraphFont"/>
    <w:rsid w:val="004D74A3"/>
  </w:style>
  <w:style w:type="character" w:styleId="UnresolvedMention">
    <w:name w:val="Unresolved Mention"/>
    <w:basedOn w:val="DefaultParagraphFont"/>
    <w:uiPriority w:val="99"/>
    <w:semiHidden/>
    <w:unhideWhenUsed/>
    <w:rsid w:val="00A1626A"/>
    <w:rPr>
      <w:color w:val="808080"/>
      <w:shd w:val="clear" w:color="auto" w:fill="E6E6E6"/>
    </w:rPr>
  </w:style>
  <w:style w:type="paragraph" w:styleId="HTMLPreformatted">
    <w:name w:val="HTML Preformatted"/>
    <w:basedOn w:val="Normal"/>
    <w:link w:val="HTMLPreformattedChar"/>
    <w:uiPriority w:val="99"/>
    <w:unhideWhenUsed/>
    <w:rsid w:val="005D04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nb-NO" w:eastAsia="nb-NO"/>
    </w:rPr>
  </w:style>
  <w:style w:type="character" w:customStyle="1" w:styleId="HTMLPreformattedChar">
    <w:name w:val="HTML Preformatted Char"/>
    <w:basedOn w:val="DefaultParagraphFont"/>
    <w:link w:val="HTMLPreformatted"/>
    <w:uiPriority w:val="99"/>
    <w:rsid w:val="005D044A"/>
    <w:rPr>
      <w:rFonts w:ascii="Courier New" w:hAnsi="Courier New" w:cs="Courier New"/>
      <w:sz w:val="20"/>
      <w:szCs w:val="20"/>
    </w:rPr>
  </w:style>
  <w:style w:type="paragraph" w:styleId="NormalWeb">
    <w:name w:val="Normal (Web)"/>
    <w:basedOn w:val="Normal"/>
    <w:uiPriority w:val="99"/>
    <w:semiHidden/>
    <w:unhideWhenUsed/>
    <w:rsid w:val="00CB3573"/>
    <w:pPr>
      <w:spacing w:before="100" w:beforeAutospacing="1" w:after="100" w:afterAutospacing="1"/>
    </w:pPr>
    <w:rPr>
      <w:rFonts w:ascii="Times New Roman" w:hAnsi="Times New Roman"/>
      <w:sz w:val="24"/>
      <w:lang w:val="nb-NO" w:eastAsia="nb-NO"/>
    </w:rPr>
  </w:style>
  <w:style w:type="paragraph" w:styleId="Revision">
    <w:name w:val="Revision"/>
    <w:hidden/>
    <w:uiPriority w:val="99"/>
    <w:semiHidden/>
    <w:rsid w:val="00513C31"/>
    <w:rPr>
      <w:rFonts w:ascii="Helvetica" w:hAnsi="Helvetica"/>
      <w:sz w:val="18"/>
      <w:lang w:val="en-GB"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6037107">
      <w:bodyDiv w:val="1"/>
      <w:marLeft w:val="0"/>
      <w:marRight w:val="0"/>
      <w:marTop w:val="0"/>
      <w:marBottom w:val="0"/>
      <w:divBdr>
        <w:top w:val="none" w:sz="0" w:space="0" w:color="auto"/>
        <w:left w:val="none" w:sz="0" w:space="0" w:color="auto"/>
        <w:bottom w:val="none" w:sz="0" w:space="0" w:color="auto"/>
        <w:right w:val="none" w:sz="0" w:space="0" w:color="auto"/>
      </w:divBdr>
    </w:div>
    <w:div w:id="335428639">
      <w:bodyDiv w:val="1"/>
      <w:marLeft w:val="0"/>
      <w:marRight w:val="0"/>
      <w:marTop w:val="0"/>
      <w:marBottom w:val="0"/>
      <w:divBdr>
        <w:top w:val="none" w:sz="0" w:space="0" w:color="auto"/>
        <w:left w:val="none" w:sz="0" w:space="0" w:color="auto"/>
        <w:bottom w:val="none" w:sz="0" w:space="0" w:color="auto"/>
        <w:right w:val="none" w:sz="0" w:space="0" w:color="auto"/>
      </w:divBdr>
    </w:div>
    <w:div w:id="346368391">
      <w:bodyDiv w:val="1"/>
      <w:marLeft w:val="0"/>
      <w:marRight w:val="0"/>
      <w:marTop w:val="0"/>
      <w:marBottom w:val="0"/>
      <w:divBdr>
        <w:top w:val="none" w:sz="0" w:space="0" w:color="auto"/>
        <w:left w:val="none" w:sz="0" w:space="0" w:color="auto"/>
        <w:bottom w:val="none" w:sz="0" w:space="0" w:color="auto"/>
        <w:right w:val="none" w:sz="0" w:space="0" w:color="auto"/>
      </w:divBdr>
      <w:divsChild>
        <w:div w:id="319358677">
          <w:marLeft w:val="0"/>
          <w:marRight w:val="0"/>
          <w:marTop w:val="0"/>
          <w:marBottom w:val="0"/>
          <w:divBdr>
            <w:top w:val="none" w:sz="0" w:space="0" w:color="auto"/>
            <w:left w:val="none" w:sz="0" w:space="0" w:color="auto"/>
            <w:bottom w:val="none" w:sz="0" w:space="0" w:color="auto"/>
            <w:right w:val="none" w:sz="0" w:space="0" w:color="auto"/>
          </w:divBdr>
          <w:divsChild>
            <w:div w:id="810055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499292">
      <w:bodyDiv w:val="1"/>
      <w:marLeft w:val="0"/>
      <w:marRight w:val="0"/>
      <w:marTop w:val="0"/>
      <w:marBottom w:val="0"/>
      <w:divBdr>
        <w:top w:val="none" w:sz="0" w:space="0" w:color="auto"/>
        <w:left w:val="none" w:sz="0" w:space="0" w:color="auto"/>
        <w:bottom w:val="none" w:sz="0" w:space="0" w:color="auto"/>
        <w:right w:val="none" w:sz="0" w:space="0" w:color="auto"/>
      </w:divBdr>
      <w:divsChild>
        <w:div w:id="1858081173">
          <w:marLeft w:val="0"/>
          <w:marRight w:val="0"/>
          <w:marTop w:val="0"/>
          <w:marBottom w:val="0"/>
          <w:divBdr>
            <w:top w:val="none" w:sz="0" w:space="0" w:color="auto"/>
            <w:left w:val="none" w:sz="0" w:space="0" w:color="auto"/>
            <w:bottom w:val="none" w:sz="0" w:space="0" w:color="auto"/>
            <w:right w:val="none" w:sz="0" w:space="0" w:color="auto"/>
          </w:divBdr>
          <w:divsChild>
            <w:div w:id="1075467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958192">
      <w:bodyDiv w:val="1"/>
      <w:marLeft w:val="0"/>
      <w:marRight w:val="0"/>
      <w:marTop w:val="0"/>
      <w:marBottom w:val="0"/>
      <w:divBdr>
        <w:top w:val="none" w:sz="0" w:space="0" w:color="auto"/>
        <w:left w:val="none" w:sz="0" w:space="0" w:color="auto"/>
        <w:bottom w:val="none" w:sz="0" w:space="0" w:color="auto"/>
        <w:right w:val="none" w:sz="0" w:space="0" w:color="auto"/>
      </w:divBdr>
      <w:divsChild>
        <w:div w:id="1730689032">
          <w:marLeft w:val="0"/>
          <w:marRight w:val="0"/>
          <w:marTop w:val="0"/>
          <w:marBottom w:val="0"/>
          <w:divBdr>
            <w:top w:val="none" w:sz="0" w:space="0" w:color="auto"/>
            <w:left w:val="none" w:sz="0" w:space="0" w:color="auto"/>
            <w:bottom w:val="none" w:sz="0" w:space="0" w:color="auto"/>
            <w:right w:val="none" w:sz="0" w:space="0" w:color="auto"/>
          </w:divBdr>
          <w:divsChild>
            <w:div w:id="1752267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209670">
      <w:bodyDiv w:val="1"/>
      <w:marLeft w:val="0"/>
      <w:marRight w:val="0"/>
      <w:marTop w:val="0"/>
      <w:marBottom w:val="0"/>
      <w:divBdr>
        <w:top w:val="none" w:sz="0" w:space="0" w:color="auto"/>
        <w:left w:val="none" w:sz="0" w:space="0" w:color="auto"/>
        <w:bottom w:val="none" w:sz="0" w:space="0" w:color="auto"/>
        <w:right w:val="none" w:sz="0" w:space="0" w:color="auto"/>
      </w:divBdr>
      <w:divsChild>
        <w:div w:id="120271760">
          <w:marLeft w:val="0"/>
          <w:marRight w:val="0"/>
          <w:marTop w:val="0"/>
          <w:marBottom w:val="0"/>
          <w:divBdr>
            <w:top w:val="none" w:sz="0" w:space="0" w:color="auto"/>
            <w:left w:val="none" w:sz="0" w:space="0" w:color="auto"/>
            <w:bottom w:val="none" w:sz="0" w:space="0" w:color="auto"/>
            <w:right w:val="none" w:sz="0" w:space="0" w:color="auto"/>
          </w:divBdr>
          <w:divsChild>
            <w:div w:id="671958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768396">
      <w:bodyDiv w:val="1"/>
      <w:marLeft w:val="0"/>
      <w:marRight w:val="0"/>
      <w:marTop w:val="0"/>
      <w:marBottom w:val="0"/>
      <w:divBdr>
        <w:top w:val="none" w:sz="0" w:space="0" w:color="auto"/>
        <w:left w:val="none" w:sz="0" w:space="0" w:color="auto"/>
        <w:bottom w:val="none" w:sz="0" w:space="0" w:color="auto"/>
        <w:right w:val="none" w:sz="0" w:space="0" w:color="auto"/>
      </w:divBdr>
      <w:divsChild>
        <w:div w:id="1974555828">
          <w:marLeft w:val="0"/>
          <w:marRight w:val="0"/>
          <w:marTop w:val="0"/>
          <w:marBottom w:val="0"/>
          <w:divBdr>
            <w:top w:val="none" w:sz="0" w:space="0" w:color="auto"/>
            <w:left w:val="none" w:sz="0" w:space="0" w:color="auto"/>
            <w:bottom w:val="none" w:sz="0" w:space="0" w:color="auto"/>
            <w:right w:val="none" w:sz="0" w:space="0" w:color="auto"/>
          </w:divBdr>
          <w:divsChild>
            <w:div w:id="570047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829292">
      <w:bodyDiv w:val="1"/>
      <w:marLeft w:val="0"/>
      <w:marRight w:val="0"/>
      <w:marTop w:val="0"/>
      <w:marBottom w:val="0"/>
      <w:divBdr>
        <w:top w:val="none" w:sz="0" w:space="0" w:color="auto"/>
        <w:left w:val="none" w:sz="0" w:space="0" w:color="auto"/>
        <w:bottom w:val="none" w:sz="0" w:space="0" w:color="auto"/>
        <w:right w:val="none" w:sz="0" w:space="0" w:color="auto"/>
      </w:divBdr>
      <w:divsChild>
        <w:div w:id="1507357014">
          <w:marLeft w:val="0"/>
          <w:marRight w:val="0"/>
          <w:marTop w:val="0"/>
          <w:marBottom w:val="0"/>
          <w:divBdr>
            <w:top w:val="none" w:sz="0" w:space="0" w:color="auto"/>
            <w:left w:val="none" w:sz="0" w:space="0" w:color="auto"/>
            <w:bottom w:val="none" w:sz="0" w:space="0" w:color="auto"/>
            <w:right w:val="none" w:sz="0" w:space="0" w:color="auto"/>
          </w:divBdr>
          <w:divsChild>
            <w:div w:id="1798723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811410">
      <w:bodyDiv w:val="1"/>
      <w:marLeft w:val="0"/>
      <w:marRight w:val="0"/>
      <w:marTop w:val="0"/>
      <w:marBottom w:val="0"/>
      <w:divBdr>
        <w:top w:val="none" w:sz="0" w:space="0" w:color="auto"/>
        <w:left w:val="none" w:sz="0" w:space="0" w:color="auto"/>
        <w:bottom w:val="none" w:sz="0" w:space="0" w:color="auto"/>
        <w:right w:val="none" w:sz="0" w:space="0" w:color="auto"/>
      </w:divBdr>
    </w:div>
    <w:div w:id="930358658">
      <w:bodyDiv w:val="1"/>
      <w:marLeft w:val="0"/>
      <w:marRight w:val="0"/>
      <w:marTop w:val="0"/>
      <w:marBottom w:val="0"/>
      <w:divBdr>
        <w:top w:val="none" w:sz="0" w:space="0" w:color="auto"/>
        <w:left w:val="none" w:sz="0" w:space="0" w:color="auto"/>
        <w:bottom w:val="none" w:sz="0" w:space="0" w:color="auto"/>
        <w:right w:val="none" w:sz="0" w:space="0" w:color="auto"/>
      </w:divBdr>
      <w:divsChild>
        <w:div w:id="1775245572">
          <w:marLeft w:val="0"/>
          <w:marRight w:val="0"/>
          <w:marTop w:val="0"/>
          <w:marBottom w:val="0"/>
          <w:divBdr>
            <w:top w:val="none" w:sz="0" w:space="0" w:color="auto"/>
            <w:left w:val="none" w:sz="0" w:space="0" w:color="auto"/>
            <w:bottom w:val="none" w:sz="0" w:space="0" w:color="auto"/>
            <w:right w:val="none" w:sz="0" w:space="0" w:color="auto"/>
          </w:divBdr>
          <w:divsChild>
            <w:div w:id="892931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443753">
      <w:bodyDiv w:val="1"/>
      <w:marLeft w:val="0"/>
      <w:marRight w:val="0"/>
      <w:marTop w:val="0"/>
      <w:marBottom w:val="0"/>
      <w:divBdr>
        <w:top w:val="none" w:sz="0" w:space="0" w:color="auto"/>
        <w:left w:val="none" w:sz="0" w:space="0" w:color="auto"/>
        <w:bottom w:val="none" w:sz="0" w:space="0" w:color="auto"/>
        <w:right w:val="none" w:sz="0" w:space="0" w:color="auto"/>
      </w:divBdr>
      <w:divsChild>
        <w:div w:id="1947958282">
          <w:marLeft w:val="0"/>
          <w:marRight w:val="0"/>
          <w:marTop w:val="0"/>
          <w:marBottom w:val="0"/>
          <w:divBdr>
            <w:top w:val="none" w:sz="0" w:space="0" w:color="auto"/>
            <w:left w:val="none" w:sz="0" w:space="0" w:color="auto"/>
            <w:bottom w:val="none" w:sz="0" w:space="0" w:color="auto"/>
            <w:right w:val="none" w:sz="0" w:space="0" w:color="auto"/>
          </w:divBdr>
          <w:divsChild>
            <w:div w:id="475805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917156">
      <w:bodyDiv w:val="1"/>
      <w:marLeft w:val="0"/>
      <w:marRight w:val="0"/>
      <w:marTop w:val="0"/>
      <w:marBottom w:val="0"/>
      <w:divBdr>
        <w:top w:val="none" w:sz="0" w:space="0" w:color="auto"/>
        <w:left w:val="none" w:sz="0" w:space="0" w:color="auto"/>
        <w:bottom w:val="none" w:sz="0" w:space="0" w:color="auto"/>
        <w:right w:val="none" w:sz="0" w:space="0" w:color="auto"/>
      </w:divBdr>
    </w:div>
    <w:div w:id="1065445667">
      <w:bodyDiv w:val="1"/>
      <w:marLeft w:val="0"/>
      <w:marRight w:val="0"/>
      <w:marTop w:val="0"/>
      <w:marBottom w:val="0"/>
      <w:divBdr>
        <w:top w:val="none" w:sz="0" w:space="0" w:color="auto"/>
        <w:left w:val="none" w:sz="0" w:space="0" w:color="auto"/>
        <w:bottom w:val="none" w:sz="0" w:space="0" w:color="auto"/>
        <w:right w:val="none" w:sz="0" w:space="0" w:color="auto"/>
      </w:divBdr>
    </w:div>
    <w:div w:id="1196120946">
      <w:bodyDiv w:val="1"/>
      <w:marLeft w:val="0"/>
      <w:marRight w:val="0"/>
      <w:marTop w:val="0"/>
      <w:marBottom w:val="0"/>
      <w:divBdr>
        <w:top w:val="none" w:sz="0" w:space="0" w:color="auto"/>
        <w:left w:val="none" w:sz="0" w:space="0" w:color="auto"/>
        <w:bottom w:val="none" w:sz="0" w:space="0" w:color="auto"/>
        <w:right w:val="none" w:sz="0" w:space="0" w:color="auto"/>
      </w:divBdr>
      <w:divsChild>
        <w:div w:id="575014657">
          <w:marLeft w:val="0"/>
          <w:marRight w:val="0"/>
          <w:marTop w:val="0"/>
          <w:marBottom w:val="0"/>
          <w:divBdr>
            <w:top w:val="none" w:sz="0" w:space="0" w:color="auto"/>
            <w:left w:val="none" w:sz="0" w:space="0" w:color="auto"/>
            <w:bottom w:val="none" w:sz="0" w:space="0" w:color="auto"/>
            <w:right w:val="none" w:sz="0" w:space="0" w:color="auto"/>
          </w:divBdr>
          <w:divsChild>
            <w:div w:id="464347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589637">
      <w:bodyDiv w:val="1"/>
      <w:marLeft w:val="0"/>
      <w:marRight w:val="0"/>
      <w:marTop w:val="0"/>
      <w:marBottom w:val="0"/>
      <w:divBdr>
        <w:top w:val="none" w:sz="0" w:space="0" w:color="auto"/>
        <w:left w:val="none" w:sz="0" w:space="0" w:color="auto"/>
        <w:bottom w:val="none" w:sz="0" w:space="0" w:color="auto"/>
        <w:right w:val="none" w:sz="0" w:space="0" w:color="auto"/>
      </w:divBdr>
      <w:divsChild>
        <w:div w:id="905727827">
          <w:marLeft w:val="0"/>
          <w:marRight w:val="0"/>
          <w:marTop w:val="0"/>
          <w:marBottom w:val="0"/>
          <w:divBdr>
            <w:top w:val="none" w:sz="0" w:space="0" w:color="auto"/>
            <w:left w:val="none" w:sz="0" w:space="0" w:color="auto"/>
            <w:bottom w:val="none" w:sz="0" w:space="0" w:color="auto"/>
            <w:right w:val="none" w:sz="0" w:space="0" w:color="auto"/>
          </w:divBdr>
          <w:divsChild>
            <w:div w:id="90587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421999">
      <w:bodyDiv w:val="1"/>
      <w:marLeft w:val="0"/>
      <w:marRight w:val="0"/>
      <w:marTop w:val="0"/>
      <w:marBottom w:val="0"/>
      <w:divBdr>
        <w:top w:val="none" w:sz="0" w:space="0" w:color="auto"/>
        <w:left w:val="none" w:sz="0" w:space="0" w:color="auto"/>
        <w:bottom w:val="none" w:sz="0" w:space="0" w:color="auto"/>
        <w:right w:val="none" w:sz="0" w:space="0" w:color="auto"/>
      </w:divBdr>
      <w:divsChild>
        <w:div w:id="1540389885">
          <w:marLeft w:val="0"/>
          <w:marRight w:val="0"/>
          <w:marTop w:val="0"/>
          <w:marBottom w:val="0"/>
          <w:divBdr>
            <w:top w:val="none" w:sz="0" w:space="0" w:color="auto"/>
            <w:left w:val="none" w:sz="0" w:space="0" w:color="auto"/>
            <w:bottom w:val="none" w:sz="0" w:space="0" w:color="auto"/>
            <w:right w:val="none" w:sz="0" w:space="0" w:color="auto"/>
          </w:divBdr>
          <w:divsChild>
            <w:div w:id="1990742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5344808">
      <w:bodyDiv w:val="1"/>
      <w:marLeft w:val="0"/>
      <w:marRight w:val="0"/>
      <w:marTop w:val="0"/>
      <w:marBottom w:val="0"/>
      <w:divBdr>
        <w:top w:val="none" w:sz="0" w:space="0" w:color="auto"/>
        <w:left w:val="none" w:sz="0" w:space="0" w:color="auto"/>
        <w:bottom w:val="none" w:sz="0" w:space="0" w:color="auto"/>
        <w:right w:val="none" w:sz="0" w:space="0" w:color="auto"/>
      </w:divBdr>
      <w:divsChild>
        <w:div w:id="2043897342">
          <w:marLeft w:val="0"/>
          <w:marRight w:val="0"/>
          <w:marTop w:val="0"/>
          <w:marBottom w:val="0"/>
          <w:divBdr>
            <w:top w:val="none" w:sz="0" w:space="0" w:color="auto"/>
            <w:left w:val="none" w:sz="0" w:space="0" w:color="auto"/>
            <w:bottom w:val="none" w:sz="0" w:space="0" w:color="auto"/>
            <w:right w:val="none" w:sz="0" w:space="0" w:color="auto"/>
          </w:divBdr>
          <w:divsChild>
            <w:div w:id="1143085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950224">
      <w:bodyDiv w:val="1"/>
      <w:marLeft w:val="0"/>
      <w:marRight w:val="0"/>
      <w:marTop w:val="0"/>
      <w:marBottom w:val="0"/>
      <w:divBdr>
        <w:top w:val="none" w:sz="0" w:space="0" w:color="auto"/>
        <w:left w:val="none" w:sz="0" w:space="0" w:color="auto"/>
        <w:bottom w:val="none" w:sz="0" w:space="0" w:color="auto"/>
        <w:right w:val="none" w:sz="0" w:space="0" w:color="auto"/>
      </w:divBdr>
      <w:divsChild>
        <w:div w:id="957643560">
          <w:marLeft w:val="0"/>
          <w:marRight w:val="0"/>
          <w:marTop w:val="0"/>
          <w:marBottom w:val="0"/>
          <w:divBdr>
            <w:top w:val="none" w:sz="0" w:space="0" w:color="auto"/>
            <w:left w:val="none" w:sz="0" w:space="0" w:color="auto"/>
            <w:bottom w:val="none" w:sz="0" w:space="0" w:color="auto"/>
            <w:right w:val="none" w:sz="0" w:space="0" w:color="auto"/>
          </w:divBdr>
          <w:divsChild>
            <w:div w:id="1266961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1015221">
      <w:bodyDiv w:val="1"/>
      <w:marLeft w:val="0"/>
      <w:marRight w:val="0"/>
      <w:marTop w:val="0"/>
      <w:marBottom w:val="0"/>
      <w:divBdr>
        <w:top w:val="none" w:sz="0" w:space="0" w:color="auto"/>
        <w:left w:val="none" w:sz="0" w:space="0" w:color="auto"/>
        <w:bottom w:val="none" w:sz="0" w:space="0" w:color="auto"/>
        <w:right w:val="none" w:sz="0" w:space="0" w:color="auto"/>
      </w:divBdr>
    </w:div>
    <w:div w:id="1712802279">
      <w:bodyDiv w:val="1"/>
      <w:marLeft w:val="0"/>
      <w:marRight w:val="0"/>
      <w:marTop w:val="0"/>
      <w:marBottom w:val="0"/>
      <w:divBdr>
        <w:top w:val="none" w:sz="0" w:space="0" w:color="auto"/>
        <w:left w:val="none" w:sz="0" w:space="0" w:color="auto"/>
        <w:bottom w:val="none" w:sz="0" w:space="0" w:color="auto"/>
        <w:right w:val="none" w:sz="0" w:space="0" w:color="auto"/>
      </w:divBdr>
    </w:div>
    <w:div w:id="1824538119">
      <w:bodyDiv w:val="1"/>
      <w:marLeft w:val="0"/>
      <w:marRight w:val="0"/>
      <w:marTop w:val="0"/>
      <w:marBottom w:val="0"/>
      <w:divBdr>
        <w:top w:val="none" w:sz="0" w:space="0" w:color="auto"/>
        <w:left w:val="none" w:sz="0" w:space="0" w:color="auto"/>
        <w:bottom w:val="none" w:sz="0" w:space="0" w:color="auto"/>
        <w:right w:val="none" w:sz="0" w:space="0" w:color="auto"/>
      </w:divBdr>
    </w:div>
    <w:div w:id="1909151364">
      <w:bodyDiv w:val="1"/>
      <w:marLeft w:val="0"/>
      <w:marRight w:val="0"/>
      <w:marTop w:val="0"/>
      <w:marBottom w:val="0"/>
      <w:divBdr>
        <w:top w:val="none" w:sz="0" w:space="0" w:color="auto"/>
        <w:left w:val="none" w:sz="0" w:space="0" w:color="auto"/>
        <w:bottom w:val="none" w:sz="0" w:space="0" w:color="auto"/>
        <w:right w:val="none" w:sz="0" w:space="0" w:color="auto"/>
      </w:divBdr>
      <w:divsChild>
        <w:div w:id="492382601">
          <w:marLeft w:val="0"/>
          <w:marRight w:val="0"/>
          <w:marTop w:val="0"/>
          <w:marBottom w:val="0"/>
          <w:divBdr>
            <w:top w:val="none" w:sz="0" w:space="0" w:color="auto"/>
            <w:left w:val="none" w:sz="0" w:space="0" w:color="auto"/>
            <w:bottom w:val="none" w:sz="0" w:space="0" w:color="auto"/>
            <w:right w:val="none" w:sz="0" w:space="0" w:color="auto"/>
          </w:divBdr>
          <w:divsChild>
            <w:div w:id="2034720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464781">
      <w:bodyDiv w:val="1"/>
      <w:marLeft w:val="0"/>
      <w:marRight w:val="0"/>
      <w:marTop w:val="0"/>
      <w:marBottom w:val="0"/>
      <w:divBdr>
        <w:top w:val="none" w:sz="0" w:space="0" w:color="auto"/>
        <w:left w:val="none" w:sz="0" w:space="0" w:color="auto"/>
        <w:bottom w:val="none" w:sz="0" w:space="0" w:color="auto"/>
        <w:right w:val="none" w:sz="0" w:space="0" w:color="auto"/>
      </w:divBdr>
      <w:divsChild>
        <w:div w:id="35739904">
          <w:marLeft w:val="0"/>
          <w:marRight w:val="0"/>
          <w:marTop w:val="0"/>
          <w:marBottom w:val="0"/>
          <w:divBdr>
            <w:top w:val="none" w:sz="0" w:space="0" w:color="auto"/>
            <w:left w:val="none" w:sz="0" w:space="0" w:color="auto"/>
            <w:bottom w:val="none" w:sz="0" w:space="0" w:color="auto"/>
            <w:right w:val="none" w:sz="0" w:space="0" w:color="auto"/>
          </w:divBdr>
          <w:divsChild>
            <w:div w:id="312418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65242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emf"/><Relationship Id="rId18" Type="http://schemas.openxmlformats.org/officeDocument/2006/relationships/footer" Target="footer1.xml"/><Relationship Id="rId3" Type="http://schemas.openxmlformats.org/officeDocument/2006/relationships/styles" Target="styles.xml"/><Relationship Id="rId21" Type="http://schemas.openxmlformats.org/officeDocument/2006/relationships/footer" Target="footer3.xml"/><Relationship Id="rId7" Type="http://schemas.openxmlformats.org/officeDocument/2006/relationships/endnotes" Target="endnotes.xml"/><Relationship Id="rId12" Type="http://schemas.openxmlformats.org/officeDocument/2006/relationships/image" Target="media/image5.emf"/><Relationship Id="rId17"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header" Target="header1.xml"/><Relationship Id="rId20"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emf"/><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emf"/><Relationship Id="rId22"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header2.xml.rels><?xml version="1.0" encoding="UTF-8" standalone="yes"?>
<Relationships xmlns="http://schemas.openxmlformats.org/package/2006/relationships"><Relationship Id="rId1" Type="http://schemas.openxmlformats.org/officeDocument/2006/relationships/image" Target="media/image9.png"/></Relationships>
</file>

<file path=word/_rels/header3.xml.rels><?xml version="1.0" encoding="UTF-8" standalone="yes"?>
<Relationships xmlns="http://schemas.openxmlformats.org/package/2006/relationships"><Relationship Id="rId1" Type="http://schemas.openxmlformats.org/officeDocument/2006/relationships/image" Target="media/image9.png"/></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B6C22CE-2DFF-446E-B2C4-C6CAC892C7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18</Pages>
  <Words>5483</Words>
  <Characters>31257</Characters>
  <Application>Microsoft Office Word</Application>
  <DocSecurity>0</DocSecurity>
  <Lines>260</Lines>
  <Paragraphs>73</Paragraphs>
  <ScaleCrop>false</ScaleCrop>
  <HeadingPairs>
    <vt:vector size="4" baseType="variant">
      <vt:variant>
        <vt:lpstr>Title</vt:lpstr>
      </vt:variant>
      <vt:variant>
        <vt:i4>1</vt:i4>
      </vt:variant>
      <vt:variant>
        <vt:lpstr>Tittel</vt:lpstr>
      </vt:variant>
      <vt:variant>
        <vt:i4>1</vt:i4>
      </vt:variant>
    </vt:vector>
  </HeadingPairs>
  <TitlesOfParts>
    <vt:vector size="2" baseType="lpstr">
      <vt:lpstr/>
      <vt:lpstr/>
    </vt:vector>
  </TitlesOfParts>
  <LinksUpToDate>false</LinksUpToDate>
  <CharactersWithSpaces>36667</CharactersWithSpaces>
  <SharedDoc>false</SharedDoc>
  <HLinks>
    <vt:vector size="36" baseType="variant">
      <vt:variant>
        <vt:i4>3080309</vt:i4>
      </vt:variant>
      <vt:variant>
        <vt:i4>9</vt:i4>
      </vt:variant>
      <vt:variant>
        <vt:i4>0</vt:i4>
      </vt:variant>
      <vt:variant>
        <vt:i4>5</vt:i4>
      </vt:variant>
      <vt:variant>
        <vt:lpwstr>mailto:info@bitvis.no</vt:lpwstr>
      </vt:variant>
      <vt:variant>
        <vt:lpwstr/>
      </vt:variant>
      <vt:variant>
        <vt:i4>1376381</vt:i4>
      </vt:variant>
      <vt:variant>
        <vt:i4>6</vt:i4>
      </vt:variant>
      <vt:variant>
        <vt:i4>0</vt:i4>
      </vt:variant>
      <vt:variant>
        <vt:i4>5</vt:i4>
      </vt:variant>
      <vt:variant>
        <vt:lpwstr>http://www.bitvis.no/</vt:lpwstr>
      </vt:variant>
      <vt:variant>
        <vt:lpwstr/>
      </vt:variant>
      <vt:variant>
        <vt:i4>4456575</vt:i4>
      </vt:variant>
      <vt:variant>
        <vt:i4>3</vt:i4>
      </vt:variant>
      <vt:variant>
        <vt:i4>0</vt:i4>
      </vt:variant>
      <vt:variant>
        <vt:i4>5</vt:i4>
      </vt:variant>
      <vt:variant>
        <vt:lpwstr>mailto:support@bitvis.no</vt:lpwstr>
      </vt:variant>
      <vt:variant>
        <vt:lpwstr/>
      </vt:variant>
      <vt:variant>
        <vt:i4>1376381</vt:i4>
      </vt:variant>
      <vt:variant>
        <vt:i4>0</vt:i4>
      </vt:variant>
      <vt:variant>
        <vt:i4>0</vt:i4>
      </vt:variant>
      <vt:variant>
        <vt:i4>5</vt:i4>
      </vt:variant>
      <vt:variant>
        <vt:lpwstr>http://www.bitvis.no/</vt:lpwstr>
      </vt:variant>
      <vt:variant>
        <vt:lpwstr/>
      </vt:variant>
      <vt:variant>
        <vt:i4>4063260</vt:i4>
      </vt:variant>
      <vt:variant>
        <vt:i4>-1</vt:i4>
      </vt:variant>
      <vt:variant>
        <vt:i4>2052</vt:i4>
      </vt:variant>
      <vt:variant>
        <vt:i4>1</vt:i4>
      </vt:variant>
      <vt:variant>
        <vt:lpwstr>bitvis_flag_final_colours_prelim_version</vt:lpwstr>
      </vt:variant>
      <vt:variant>
        <vt:lpwstr/>
      </vt:variant>
      <vt:variant>
        <vt:i4>4063260</vt:i4>
      </vt:variant>
      <vt:variant>
        <vt:i4>-1</vt:i4>
      </vt:variant>
      <vt:variant>
        <vt:i4>1056</vt:i4>
      </vt:variant>
      <vt:variant>
        <vt:i4>1</vt:i4>
      </vt:variant>
      <vt:variant>
        <vt:lpwstr>bitvis_flag_final_colours_prelim_version</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lastModifiedBy/>
  <cp:revision>1</cp:revision>
  <dcterms:created xsi:type="dcterms:W3CDTF">2023-03-10T08:56:00Z</dcterms:created>
  <dcterms:modified xsi:type="dcterms:W3CDTF">2023-10-19T08:39:00Z</dcterms:modified>
</cp:coreProperties>
</file>